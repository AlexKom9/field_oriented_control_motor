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1" w:name="_Toc530555992"/>
      <w:r w:rsidRPr="00970765">
        <w:rPr>
          <w:rFonts w:eastAsia="Calibri" w:cs="Times New Roman"/>
          <w:b/>
          <w:bCs/>
          <w:szCs w:val="28"/>
        </w:rPr>
        <w:t>НАЦІОНАЛЬНИЙ ТЕХНІЧНИЙ УНІВ</w:t>
      </w:r>
      <w:r w:rsidR="009076BD" w:rsidRPr="00970765">
        <w:rPr>
          <w:rFonts w:eastAsia="Calibri" w:cs="Times New Roman"/>
          <w:b/>
          <w:bCs/>
          <w:szCs w:val="28"/>
        </w:rPr>
        <w:t>ЕРС</w:t>
      </w:r>
      <w:r w:rsidRPr="00970765">
        <w:rPr>
          <w:rFonts w:eastAsia="Calibri" w:cs="Times New Roman"/>
          <w:b/>
          <w:bCs/>
          <w:szCs w:val="28"/>
        </w:rPr>
        <w:t>ИТЕТ УКРАЇНИ</w:t>
      </w:r>
    </w:p>
    <w:p w:rsidR="00EB3B6B" w:rsidRPr="00970765" w:rsidRDefault="00EB3B6B" w:rsidP="00EB3B6B">
      <w:pPr>
        <w:tabs>
          <w:tab w:val="left" w:pos="709"/>
          <w:tab w:val="center" w:pos="4536"/>
          <w:tab w:val="right" w:pos="9356"/>
        </w:tabs>
        <w:spacing w:after="0"/>
        <w:ind w:firstLine="0"/>
        <w:jc w:val="center"/>
        <w:rPr>
          <w:rFonts w:eastAsia="Calibri" w:cs="Times New Roman"/>
          <w:b/>
          <w:sz w:val="24"/>
        </w:rPr>
      </w:pPr>
      <w:r w:rsidRPr="00970765">
        <w:rPr>
          <w:rFonts w:eastAsia="Calibri" w:cs="Times New Roman"/>
          <w:b/>
          <w:bCs/>
          <w:szCs w:val="28"/>
        </w:rPr>
        <w:t>«КИЇВСЬКИЙ ПОЛІТЕХНІЧНИЙ ІНСТИТУТ</w:t>
      </w:r>
      <w:r w:rsidRPr="00970765">
        <w:rPr>
          <w:rFonts w:eastAsia="Calibri" w:cs="Times New Roman"/>
          <w:b/>
          <w:bCs/>
          <w:szCs w:val="28"/>
        </w:rPr>
        <w:br/>
        <w:t>імені ІГОРЯ СІКОРСЬКОГО»</w:t>
      </w:r>
    </w:p>
    <w:p w:rsidR="00EB3B6B" w:rsidRPr="00970765" w:rsidRDefault="00EB3B6B" w:rsidP="00EB3B6B">
      <w:pPr>
        <w:tabs>
          <w:tab w:val="left" w:pos="709"/>
          <w:tab w:val="center" w:pos="4536"/>
          <w:tab w:val="right" w:pos="9356"/>
        </w:tabs>
        <w:spacing w:after="0"/>
        <w:ind w:firstLine="0"/>
        <w:jc w:val="center"/>
        <w:rPr>
          <w:rFonts w:eastAsia="Calibri" w:cs="Times New Roman"/>
          <w:b/>
          <w:sz w:val="24"/>
        </w:rPr>
      </w:pPr>
    </w:p>
    <w:p w:rsidR="00EB3B6B" w:rsidRPr="00970765" w:rsidRDefault="00EB3B6B" w:rsidP="00EB3B6B">
      <w:pPr>
        <w:tabs>
          <w:tab w:val="left" w:pos="709"/>
          <w:tab w:val="center" w:pos="4536"/>
          <w:tab w:val="right" w:pos="9356"/>
        </w:tabs>
        <w:ind w:firstLine="0"/>
        <w:jc w:val="center"/>
        <w:rPr>
          <w:rFonts w:eastAsia="Calibri" w:cs="Times New Roman"/>
          <w:szCs w:val="28"/>
        </w:rPr>
      </w:pPr>
      <w:r w:rsidRPr="00970765">
        <w:rPr>
          <w:rFonts w:eastAsia="Calibri" w:cs="Times New Roman"/>
          <w:szCs w:val="28"/>
        </w:rPr>
        <w:t>Факультет електроенерготехніки та автоматики</w:t>
      </w:r>
    </w:p>
    <w:p w:rsidR="00EB3B6B" w:rsidRPr="00970765" w:rsidRDefault="00EB3B6B" w:rsidP="00EB3B6B">
      <w:pPr>
        <w:tabs>
          <w:tab w:val="left" w:pos="709"/>
          <w:tab w:val="center" w:pos="4536"/>
          <w:tab w:val="right" w:pos="9356"/>
        </w:tabs>
        <w:ind w:firstLine="0"/>
        <w:jc w:val="center"/>
        <w:rPr>
          <w:rFonts w:eastAsia="Calibri" w:cs="Times New Roman"/>
          <w:szCs w:val="28"/>
        </w:rPr>
      </w:pPr>
      <w:r w:rsidRPr="00970765">
        <w:rPr>
          <w:rFonts w:eastAsia="Calibri" w:cs="Times New Roman"/>
          <w:szCs w:val="28"/>
        </w:rPr>
        <w:t>Кафедра автоматизації електромеханічних систем та електроприводу</w:t>
      </w:r>
    </w:p>
    <w:p w:rsidR="00EB3B6B" w:rsidRPr="00970765"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970765" w:rsidTr="00EB3B6B">
        <w:tc>
          <w:tcPr>
            <w:tcW w:w="5637" w:type="dxa"/>
          </w:tcPr>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70765">
              <w:rPr>
                <w:rFonts w:eastAsia="Calibri" w:cs="Times New Roman"/>
                <w:bCs/>
                <w:sz w:val="22"/>
              </w:rPr>
              <w:t>«На правах рукопису»</w:t>
            </w:r>
          </w:p>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70765">
              <w:rPr>
                <w:rFonts w:eastAsia="Calibri" w:cs="Times New Roman"/>
                <w:bCs/>
                <w:sz w:val="22"/>
              </w:rPr>
              <w:t>УДК ______________</w:t>
            </w:r>
          </w:p>
        </w:tc>
        <w:tc>
          <w:tcPr>
            <w:tcW w:w="3479" w:type="dxa"/>
          </w:tcPr>
          <w:p w:rsidR="00EB3B6B" w:rsidRPr="00970765" w:rsidRDefault="00EB3B6B" w:rsidP="00EB3B6B">
            <w:pPr>
              <w:tabs>
                <w:tab w:val="left" w:pos="709"/>
                <w:tab w:val="center" w:pos="4536"/>
                <w:tab w:val="right" w:pos="9356"/>
              </w:tabs>
              <w:spacing w:line="360" w:lineRule="auto"/>
              <w:ind w:firstLine="0"/>
              <w:rPr>
                <w:rFonts w:eastAsia="Calibri" w:cs="Times New Roman"/>
                <w:sz w:val="22"/>
              </w:rPr>
            </w:pPr>
            <w:r w:rsidRPr="00970765">
              <w:rPr>
                <w:rFonts w:eastAsia="Calibri" w:cs="Times New Roman"/>
                <w:sz w:val="22"/>
              </w:rPr>
              <w:t>«До захисту допущено»</w:t>
            </w:r>
          </w:p>
          <w:p w:rsidR="00EB3B6B" w:rsidRPr="00970765" w:rsidRDefault="00EB3B6B" w:rsidP="00EB3B6B">
            <w:pPr>
              <w:tabs>
                <w:tab w:val="left" w:pos="709"/>
                <w:tab w:val="center" w:pos="4536"/>
                <w:tab w:val="right" w:pos="9356"/>
              </w:tabs>
              <w:spacing w:line="240" w:lineRule="auto"/>
              <w:ind w:firstLine="0"/>
              <w:rPr>
                <w:rFonts w:eastAsia="Calibri" w:cs="Times New Roman"/>
                <w:bCs/>
                <w:sz w:val="22"/>
              </w:rPr>
            </w:pPr>
            <w:r w:rsidRPr="00970765">
              <w:rPr>
                <w:rFonts w:eastAsia="Calibri" w:cs="Times New Roman"/>
                <w:bCs/>
                <w:sz w:val="22"/>
              </w:rPr>
              <w:t>Завідувач кафедри</w:t>
            </w:r>
          </w:p>
          <w:p w:rsidR="00EB3B6B" w:rsidRPr="00970765" w:rsidRDefault="00EB3B6B" w:rsidP="00EB3B6B">
            <w:pPr>
              <w:tabs>
                <w:tab w:val="left" w:pos="709"/>
                <w:tab w:val="center" w:pos="4536"/>
                <w:tab w:val="right" w:pos="9356"/>
              </w:tabs>
              <w:spacing w:line="240" w:lineRule="auto"/>
              <w:ind w:firstLine="0"/>
              <w:rPr>
                <w:rFonts w:eastAsia="Calibri" w:cs="Times New Roman"/>
                <w:sz w:val="22"/>
              </w:rPr>
            </w:pPr>
            <w:r w:rsidRPr="00970765">
              <w:rPr>
                <w:rFonts w:eastAsia="Calibri" w:cs="Times New Roman"/>
                <w:sz w:val="22"/>
              </w:rPr>
              <w:t xml:space="preserve">__________  </w:t>
            </w:r>
            <w:r w:rsidRPr="00970765">
              <w:rPr>
                <w:rFonts w:eastAsia="Calibri" w:cs="Times New Roman"/>
                <w:sz w:val="22"/>
                <w:u w:val="single"/>
              </w:rPr>
              <w:t>С.М.Пересада</w:t>
            </w:r>
          </w:p>
          <w:p w:rsidR="00EB3B6B" w:rsidRPr="00970765"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970765">
              <w:rPr>
                <w:rFonts w:eastAsia="Calibri" w:cs="Times New Roman"/>
                <w:sz w:val="22"/>
                <w:vertAlign w:val="superscript"/>
              </w:rPr>
              <w:t>(підпис)            (ініціали, прізвище)</w:t>
            </w:r>
          </w:p>
          <w:p w:rsidR="00EB3B6B" w:rsidRPr="00970765" w:rsidRDefault="00EB3B6B" w:rsidP="00EB3B6B">
            <w:pPr>
              <w:tabs>
                <w:tab w:val="left" w:pos="709"/>
                <w:tab w:val="center" w:pos="4536"/>
                <w:tab w:val="right" w:pos="9356"/>
              </w:tabs>
              <w:spacing w:line="240" w:lineRule="auto"/>
              <w:ind w:firstLine="0"/>
              <w:rPr>
                <w:rFonts w:eastAsia="Calibri" w:cs="Times New Roman"/>
                <w:sz w:val="22"/>
              </w:rPr>
            </w:pPr>
            <w:r w:rsidRPr="00970765">
              <w:rPr>
                <w:rFonts w:eastAsia="Calibri" w:cs="Times New Roman"/>
                <w:sz w:val="22"/>
              </w:rPr>
              <w:t>“___”_____________20__ р.</w:t>
            </w:r>
          </w:p>
        </w:tc>
      </w:tr>
    </w:tbl>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970765" w:rsidRDefault="00F84A9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970765">
        <w:rPr>
          <w:rFonts w:eastAsia="Calibri" w:cs="Times New Roman"/>
          <w:b/>
          <w:sz w:val="40"/>
          <w:szCs w:val="40"/>
        </w:rPr>
        <w:t>Магістерська</w:t>
      </w:r>
      <w:r w:rsidR="00EB3B6B" w:rsidRPr="00970765">
        <w:rPr>
          <w:rFonts w:eastAsia="Calibri" w:cs="Times New Roman"/>
          <w:b/>
          <w:sz w:val="40"/>
          <w:szCs w:val="40"/>
        </w:rPr>
        <w:t xml:space="preserve"> дисертація</w:t>
      </w:r>
    </w:p>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970765">
        <w:rPr>
          <w:rFonts w:eastAsia="Calibri" w:cs="Times New Roman"/>
          <w:b/>
          <w:sz w:val="26"/>
          <w:szCs w:val="26"/>
        </w:rPr>
        <w:t>на здобуття ступеня магістра</w:t>
      </w:r>
    </w:p>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970765" w:rsidRDefault="00EB3B6B" w:rsidP="00EB3B6B">
      <w:pPr>
        <w:tabs>
          <w:tab w:val="left" w:pos="709"/>
          <w:tab w:val="center" w:pos="4536"/>
          <w:tab w:val="left" w:leader="underscore" w:pos="9356"/>
        </w:tabs>
        <w:spacing w:line="240" w:lineRule="auto"/>
        <w:ind w:firstLine="0"/>
        <w:jc w:val="center"/>
        <w:rPr>
          <w:rFonts w:eastAsia="Calibri" w:cs="Times New Roman"/>
          <w:szCs w:val="28"/>
        </w:rPr>
      </w:pPr>
      <w:r w:rsidRPr="00970765">
        <w:rPr>
          <w:rFonts w:eastAsia="Calibri" w:cs="Times New Roman"/>
          <w:szCs w:val="28"/>
        </w:rPr>
        <w:t xml:space="preserve">зі спеціальності 141 – </w:t>
      </w:r>
      <w:r w:rsidRPr="00970765">
        <w:rPr>
          <w:rFonts w:eastAsia="Calibri" w:cs="Times New Roman"/>
          <w:szCs w:val="28"/>
          <w:u w:val="single"/>
        </w:rPr>
        <w:t>електроенергетика, електротехніка та електромеханіка</w:t>
      </w:r>
      <w:r w:rsidRPr="00970765">
        <w:rPr>
          <w:rFonts w:eastAsia="Calibri" w:cs="Times New Roman"/>
          <w:szCs w:val="28"/>
        </w:rPr>
        <w:t xml:space="preserve"> </w:t>
      </w:r>
    </w:p>
    <w:p w:rsidR="00EB3B6B" w:rsidRPr="00970765"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970765">
        <w:rPr>
          <w:rFonts w:eastAsia="Calibri" w:cs="Times New Roman"/>
          <w:szCs w:val="28"/>
        </w:rPr>
        <w:t xml:space="preserve">спеціалізація – </w:t>
      </w:r>
      <w:r w:rsidRPr="00970765">
        <w:rPr>
          <w:rFonts w:eastAsia="Calibri" w:cs="Times New Roman"/>
          <w:szCs w:val="28"/>
          <w:u w:val="single"/>
        </w:rPr>
        <w:t>електромеханічні системи автоматизації та електропривод</w:t>
      </w:r>
      <w:r w:rsidRPr="00970765">
        <w:rPr>
          <w:rFonts w:eastAsia="Calibri" w:cs="Times New Roman"/>
          <w:sz w:val="22"/>
          <w:vertAlign w:val="superscript"/>
        </w:rPr>
        <w:t xml:space="preserve">                           </w:t>
      </w:r>
    </w:p>
    <w:p w:rsidR="00EB3B6B" w:rsidRPr="00970765" w:rsidRDefault="00EB3B6B" w:rsidP="00EB3B6B">
      <w:pPr>
        <w:tabs>
          <w:tab w:val="left" w:leader="underscore" w:pos="9356"/>
        </w:tabs>
        <w:spacing w:after="0" w:line="240" w:lineRule="auto"/>
        <w:ind w:firstLine="0"/>
        <w:rPr>
          <w:rFonts w:eastAsia="Times New Roman" w:cs="Times New Roman"/>
          <w:sz w:val="26"/>
          <w:szCs w:val="24"/>
          <w:lang w:eastAsia="ru-RU"/>
        </w:rPr>
      </w:pPr>
      <w:r w:rsidRPr="00970765">
        <w:rPr>
          <w:rFonts w:eastAsia="Times New Roman" w:cs="Times New Roman"/>
          <w:sz w:val="26"/>
          <w:szCs w:val="24"/>
          <w:lang w:eastAsia="ru-RU"/>
        </w:rPr>
        <w:t xml:space="preserve">на тему: </w:t>
      </w:r>
      <w:r w:rsidR="009347A9" w:rsidRPr="00970765">
        <w:rPr>
          <w:rFonts w:eastAsia="Times New Roman" w:cs="Times New Roman"/>
          <w:szCs w:val="24"/>
          <w:u w:val="single"/>
          <w:lang w:eastAsia="ru-RU"/>
        </w:rPr>
        <w:t>Експериментальна установка для дослідження двомасових електромеханічних систем із пружнім механічним зв’язком</w:t>
      </w:r>
    </w:p>
    <w:p w:rsidR="00EB3B6B" w:rsidRPr="00970765"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970765"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970765">
        <w:rPr>
          <w:rFonts w:eastAsia="Calibri" w:cs="Times New Roman"/>
          <w:bCs/>
          <w:sz w:val="26"/>
          <w:szCs w:val="26"/>
        </w:rPr>
        <w:t>Виконав: студент __</w:t>
      </w:r>
      <w:r w:rsidRPr="00970765">
        <w:rPr>
          <w:rFonts w:eastAsia="Calibri" w:cs="Times New Roman"/>
          <w:bCs/>
          <w:sz w:val="26"/>
          <w:szCs w:val="26"/>
          <w:u w:val="single"/>
        </w:rPr>
        <w:t>6</w:t>
      </w:r>
      <w:r w:rsidRPr="00970765">
        <w:rPr>
          <w:rFonts w:eastAsia="Calibri" w:cs="Times New Roman"/>
          <w:bCs/>
          <w:sz w:val="26"/>
          <w:szCs w:val="26"/>
        </w:rPr>
        <w:t>__ курсу, групи __</w:t>
      </w:r>
      <w:r w:rsidRPr="00970765">
        <w:rPr>
          <w:rFonts w:eastAsia="Calibri" w:cs="Times New Roman"/>
          <w:bCs/>
          <w:sz w:val="26"/>
          <w:szCs w:val="26"/>
          <w:u w:val="single"/>
        </w:rPr>
        <w:t>ЕП-71мп_______</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970765">
        <w:rPr>
          <w:rFonts w:eastAsia="Times New Roman" w:cs="Times New Roman"/>
          <w:bCs/>
          <w:sz w:val="26"/>
          <w:szCs w:val="24"/>
          <w:u w:val="single"/>
          <w:lang w:eastAsia="ru-RU"/>
        </w:rPr>
        <w:t xml:space="preserve">                      </w:t>
      </w:r>
      <w:r w:rsidR="008D51EA" w:rsidRPr="00970765">
        <w:rPr>
          <w:rFonts w:eastAsia="Times New Roman" w:cs="Times New Roman"/>
          <w:bCs/>
          <w:sz w:val="26"/>
          <w:szCs w:val="24"/>
          <w:u w:val="single"/>
          <w:lang w:eastAsia="ru-RU"/>
        </w:rPr>
        <w:t>Комарь Олександр Геннадійович</w:t>
      </w:r>
      <w:r w:rsidRPr="00970765">
        <w:rPr>
          <w:rFonts w:eastAsia="Times New Roman" w:cs="Times New Roman"/>
          <w:bCs/>
          <w:sz w:val="26"/>
          <w:szCs w:val="24"/>
          <w:u w:val="single"/>
          <w:lang w:eastAsia="ru-RU"/>
        </w:rPr>
        <w:t xml:space="preserve">       </w:t>
      </w:r>
      <w:r w:rsidRPr="00970765">
        <w:rPr>
          <w:rFonts w:eastAsia="Times New Roman" w:cs="Times New Roman"/>
          <w:bCs/>
          <w:sz w:val="26"/>
          <w:szCs w:val="24"/>
          <w:u w:val="single"/>
          <w:lang w:eastAsia="ru-RU"/>
        </w:rPr>
        <w:tab/>
      </w:r>
    </w:p>
    <w:p w:rsidR="00EB3B6B" w:rsidRPr="00970765"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(прізвище, ім’я, по батькові)</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 xml:space="preserve">Керівник </w:t>
      </w:r>
      <w:r w:rsidR="008D51EA" w:rsidRPr="00970765">
        <w:rPr>
          <w:rFonts w:eastAsia="Times New Roman" w:cs="Times New Roman"/>
          <w:bCs/>
          <w:sz w:val="26"/>
          <w:szCs w:val="24"/>
          <w:u w:val="single"/>
          <w:lang w:eastAsia="ru-RU"/>
        </w:rPr>
        <w:t xml:space="preserve">             ас. Зайченко Ю</w:t>
      </w:r>
      <w:r w:rsidRPr="00970765">
        <w:rPr>
          <w:rFonts w:eastAsia="Times New Roman" w:cs="Times New Roman"/>
          <w:bCs/>
          <w:sz w:val="26"/>
          <w:szCs w:val="24"/>
          <w:u w:val="single"/>
          <w:lang w:eastAsia="ru-RU"/>
        </w:rPr>
        <w:t xml:space="preserve">.М.                             </w:t>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(посада, науковий ступінь, вчене звання, прізвище та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Консультант</w:t>
      </w:r>
      <w:r w:rsidRPr="00970765">
        <w:rPr>
          <w:rFonts w:eastAsia="Times New Roman" w:cs="Times New Roman"/>
          <w:bCs/>
          <w:sz w:val="26"/>
          <w:szCs w:val="24"/>
          <w:lang w:eastAsia="ru-RU"/>
        </w:rPr>
        <w:tab/>
        <w:t xml:space="preserve">з </w:t>
      </w:r>
      <w:r w:rsidRPr="00970765">
        <w:rPr>
          <w:rFonts w:eastAsia="Times New Roman" w:cs="Times New Roman"/>
          <w:bCs/>
          <w:sz w:val="26"/>
          <w:szCs w:val="24"/>
          <w:u w:val="single"/>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Рецензент</w:t>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7938"/>
        </w:tabs>
        <w:spacing w:after="0" w:line="240" w:lineRule="auto"/>
        <w:ind w:firstLine="1276"/>
        <w:rPr>
          <w:rFonts w:eastAsia="Times New Roman" w:cs="Times New Roman"/>
          <w:sz w:val="26"/>
          <w:szCs w:val="24"/>
          <w:lang w:eastAsia="ru-RU"/>
        </w:rPr>
      </w:pPr>
      <w:r w:rsidRPr="00970765">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970765">
        <w:rPr>
          <w:rFonts w:eastAsia="Calibri" w:cs="Times New Roman"/>
          <w:sz w:val="22"/>
        </w:rPr>
        <w:tab/>
      </w:r>
    </w:p>
    <w:p w:rsidR="00EB3B6B" w:rsidRPr="00970765"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970765" w:rsidRDefault="00EB3B6B" w:rsidP="00EB3B6B">
      <w:pPr>
        <w:tabs>
          <w:tab w:val="left" w:pos="330"/>
        </w:tabs>
        <w:spacing w:after="0" w:line="240" w:lineRule="auto"/>
        <w:ind w:left="4536" w:firstLine="0"/>
        <w:rPr>
          <w:rFonts w:eastAsia="Times New Roman" w:cs="Times New Roman"/>
          <w:sz w:val="26"/>
          <w:szCs w:val="24"/>
          <w:lang w:eastAsia="ru-RU"/>
        </w:rPr>
      </w:pPr>
      <w:r w:rsidRPr="00970765">
        <w:rPr>
          <w:rFonts w:eastAsia="Times New Roman" w:cs="Times New Roman"/>
          <w:sz w:val="26"/>
          <w:szCs w:val="24"/>
          <w:lang w:eastAsia="ru-RU"/>
        </w:rPr>
        <w:t xml:space="preserve">Засвідчую, що у цій </w:t>
      </w:r>
      <w:r w:rsidR="00F84A9B" w:rsidRPr="00970765">
        <w:rPr>
          <w:rFonts w:eastAsia="Times New Roman" w:cs="Times New Roman"/>
          <w:sz w:val="26"/>
          <w:szCs w:val="24"/>
          <w:lang w:eastAsia="ru-RU"/>
        </w:rPr>
        <w:t>магістерській</w:t>
      </w:r>
      <w:r w:rsidRPr="00970765">
        <w:rPr>
          <w:rFonts w:eastAsia="Times New Roman" w:cs="Times New Roman"/>
          <w:sz w:val="26"/>
          <w:szCs w:val="24"/>
          <w:lang w:eastAsia="ru-RU"/>
        </w:rPr>
        <w:t xml:space="preserve"> дисертації немає запозичень з праць інших авторів без відповідних посилань.</w:t>
      </w:r>
    </w:p>
    <w:p w:rsidR="00EB3B6B" w:rsidRPr="00970765"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970765">
        <w:rPr>
          <w:rFonts w:eastAsia="Times New Roman" w:cs="Times New Roman"/>
          <w:sz w:val="26"/>
          <w:szCs w:val="24"/>
          <w:lang w:eastAsia="ru-RU"/>
        </w:rPr>
        <w:t>Студент    _____________</w:t>
      </w:r>
    </w:p>
    <w:p w:rsidR="00EB3B6B" w:rsidRPr="00970765" w:rsidRDefault="00EB3B6B" w:rsidP="00EB3B6B">
      <w:pPr>
        <w:tabs>
          <w:tab w:val="left" w:pos="7938"/>
        </w:tabs>
        <w:spacing w:after="0" w:line="240" w:lineRule="auto"/>
        <w:ind w:left="4536" w:firstLine="1701"/>
        <w:rPr>
          <w:rFonts w:eastAsia="Times New Roman" w:cs="Times New Roman"/>
          <w:sz w:val="26"/>
          <w:szCs w:val="24"/>
          <w:lang w:eastAsia="ru-RU"/>
        </w:rPr>
      </w:pPr>
      <w:r w:rsidRPr="00970765">
        <w:rPr>
          <w:rFonts w:eastAsia="Times New Roman" w:cs="Times New Roman"/>
          <w:sz w:val="20"/>
          <w:szCs w:val="20"/>
          <w:vertAlign w:val="superscript"/>
          <w:lang w:eastAsia="ru-RU"/>
        </w:rPr>
        <w:t xml:space="preserve">            (підпис)</w:t>
      </w: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r w:rsidRPr="00970765">
        <w:rPr>
          <w:rFonts w:eastAsia="Times New Roman" w:cs="Times New Roman"/>
          <w:sz w:val="26"/>
          <w:szCs w:val="24"/>
          <w:lang w:eastAsia="ru-RU"/>
        </w:rPr>
        <w:t>Київ – 2018р.</w:t>
      </w:r>
    </w:p>
    <w:p w:rsidR="00EB3B6B" w:rsidRPr="00970765" w:rsidRDefault="00EB3B6B" w:rsidP="00EB3B6B">
      <w:pPr>
        <w:spacing w:after="120" w:line="240" w:lineRule="auto"/>
        <w:ind w:firstLine="0"/>
        <w:jc w:val="center"/>
        <w:rPr>
          <w:rFonts w:eastAsia="Times New Roman" w:cs="Times New Roman"/>
          <w:b/>
          <w:bCs/>
          <w:szCs w:val="24"/>
          <w:lang w:eastAsia="ru-RU"/>
        </w:rPr>
      </w:pPr>
      <w:r w:rsidRPr="00970765">
        <w:rPr>
          <w:rFonts w:eastAsia="Times New Roman" w:cs="Times New Roman"/>
          <w:b/>
          <w:bCs/>
          <w:szCs w:val="24"/>
          <w:lang w:eastAsia="ru-RU"/>
        </w:rPr>
        <w:lastRenderedPageBreak/>
        <w:t xml:space="preserve">Національний технічний </w:t>
      </w:r>
      <w:r w:rsidR="00F84A9B" w:rsidRPr="00970765">
        <w:rPr>
          <w:rFonts w:eastAsia="Times New Roman" w:cs="Times New Roman"/>
          <w:b/>
          <w:bCs/>
          <w:szCs w:val="24"/>
          <w:lang w:eastAsia="ru-RU"/>
        </w:rPr>
        <w:t>університет</w:t>
      </w:r>
      <w:r w:rsidRPr="00970765">
        <w:rPr>
          <w:rFonts w:eastAsia="Times New Roman" w:cs="Times New Roman"/>
          <w:b/>
          <w:bCs/>
          <w:szCs w:val="24"/>
          <w:lang w:eastAsia="ru-RU"/>
        </w:rPr>
        <w:t xml:space="preserve"> України</w:t>
      </w:r>
    </w:p>
    <w:p w:rsidR="00EB3B6B" w:rsidRPr="00970765" w:rsidRDefault="00EB3B6B" w:rsidP="00EB3B6B">
      <w:pPr>
        <w:spacing w:after="120" w:line="240" w:lineRule="auto"/>
        <w:ind w:firstLine="0"/>
        <w:jc w:val="center"/>
        <w:rPr>
          <w:rFonts w:eastAsia="Times New Roman" w:cs="Times New Roman"/>
          <w:b/>
          <w:bCs/>
          <w:szCs w:val="24"/>
          <w:lang w:eastAsia="ru-RU"/>
        </w:rPr>
      </w:pPr>
      <w:r w:rsidRPr="00970765">
        <w:rPr>
          <w:rFonts w:eastAsia="Times New Roman" w:cs="Times New Roman"/>
          <w:b/>
          <w:bCs/>
          <w:szCs w:val="24"/>
          <w:lang w:eastAsia="ru-RU"/>
        </w:rPr>
        <w:t>«Київський політехнічний інститут імені Ігоря Сікорського»</w:t>
      </w: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970765" w:rsidRDefault="00EB3B6B" w:rsidP="00EB3B6B">
      <w:pPr>
        <w:spacing w:after="0" w:line="264" w:lineRule="auto"/>
        <w:ind w:firstLine="357"/>
        <w:jc w:val="center"/>
        <w:rPr>
          <w:rFonts w:eastAsia="Times New Roman" w:cs="Times New Roman"/>
          <w:bCs/>
          <w:szCs w:val="24"/>
          <w:lang w:eastAsia="ru-RU"/>
        </w:rPr>
      </w:pPr>
      <w:r w:rsidRPr="00970765">
        <w:rPr>
          <w:rFonts w:eastAsia="Times New Roman" w:cs="Times New Roman"/>
          <w:szCs w:val="28"/>
          <w:lang w:eastAsia="ru-RU"/>
        </w:rPr>
        <w:t xml:space="preserve">Факультет </w:t>
      </w:r>
      <w:r w:rsidRPr="00970765">
        <w:rPr>
          <w:rFonts w:eastAsia="Times New Roman" w:cs="Times New Roman"/>
          <w:bCs/>
          <w:szCs w:val="24"/>
          <w:lang w:eastAsia="ru-RU"/>
        </w:rPr>
        <w:t>електроенерготехніки та автоматики</w:t>
      </w:r>
    </w:p>
    <w:p w:rsidR="00EB3B6B" w:rsidRPr="00970765" w:rsidRDefault="00EB3B6B" w:rsidP="00EB3B6B">
      <w:pPr>
        <w:spacing w:after="0" w:line="264" w:lineRule="auto"/>
        <w:ind w:firstLine="357"/>
        <w:jc w:val="center"/>
        <w:rPr>
          <w:rFonts w:eastAsia="Times New Roman" w:cs="Times New Roman"/>
          <w:bCs/>
          <w:szCs w:val="24"/>
          <w:lang w:eastAsia="ru-RU"/>
        </w:rPr>
      </w:pPr>
    </w:p>
    <w:p w:rsidR="00EB3B6B" w:rsidRPr="00970765" w:rsidRDefault="00EB3B6B" w:rsidP="00EB3B6B">
      <w:pPr>
        <w:spacing w:after="0" w:line="264" w:lineRule="auto"/>
        <w:ind w:firstLine="357"/>
        <w:jc w:val="center"/>
        <w:rPr>
          <w:rFonts w:eastAsia="Times New Roman" w:cs="Times New Roman"/>
          <w:bCs/>
          <w:szCs w:val="24"/>
          <w:lang w:eastAsia="ru-RU"/>
        </w:rPr>
      </w:pPr>
      <w:r w:rsidRPr="00970765">
        <w:rPr>
          <w:rFonts w:eastAsia="Times New Roman" w:cs="Times New Roman"/>
          <w:szCs w:val="28"/>
          <w:lang w:eastAsia="ru-RU"/>
        </w:rPr>
        <w:t>Кафедра  автоматизації електромеханічних систем та електроприводу</w:t>
      </w:r>
    </w:p>
    <w:p w:rsidR="00EB3B6B" w:rsidRPr="00970765"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970765"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970765">
        <w:rPr>
          <w:rFonts w:eastAsia="Times New Roman" w:cs="Times New Roman"/>
          <w:szCs w:val="24"/>
          <w:lang w:eastAsia="ru-RU"/>
        </w:rPr>
        <w:t>Рівень вищої освіти – другий (</w:t>
      </w:r>
      <w:r w:rsidR="00F84A9B" w:rsidRPr="00970765">
        <w:rPr>
          <w:rFonts w:eastAsia="Times New Roman" w:cs="Times New Roman"/>
          <w:szCs w:val="24"/>
          <w:lang w:eastAsia="ru-RU"/>
        </w:rPr>
        <w:t>магістерський</w:t>
      </w:r>
      <w:r w:rsidRPr="00970765">
        <w:rPr>
          <w:rFonts w:eastAsia="Times New Roman" w:cs="Times New Roman"/>
          <w:szCs w:val="24"/>
          <w:lang w:eastAsia="ru-RU"/>
        </w:rPr>
        <w:t>) за освітньо-професійною програмою</w:t>
      </w:r>
    </w:p>
    <w:p w:rsidR="00EB3B6B" w:rsidRPr="00970765"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970765"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970765">
        <w:rPr>
          <w:rFonts w:eastAsia="Times New Roman" w:cs="Times New Roman"/>
          <w:szCs w:val="24"/>
          <w:lang w:eastAsia="ru-RU"/>
        </w:rPr>
        <w:t xml:space="preserve">Спеціальність </w:t>
      </w:r>
      <w:r w:rsidRPr="00970765">
        <w:rPr>
          <w:rFonts w:eastAsia="Times New Roman" w:cs="Times New Roman"/>
          <w:spacing w:val="-2"/>
          <w:szCs w:val="28"/>
          <w:lang w:eastAsia="ru-RU"/>
        </w:rPr>
        <w:t xml:space="preserve">– 141 </w:t>
      </w:r>
      <w:r w:rsidRPr="00970765">
        <w:rPr>
          <w:rFonts w:eastAsia="Times New Roman" w:cs="Times New Roman"/>
          <w:szCs w:val="28"/>
          <w:lang w:eastAsia="ru-RU"/>
        </w:rPr>
        <w:t>електроенергетика, електротехніка та електромеханіка</w:t>
      </w:r>
    </w:p>
    <w:p w:rsidR="00EB3B6B" w:rsidRPr="00970765"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970765" w:rsidRDefault="00EB3B6B" w:rsidP="00EB3B6B">
      <w:pPr>
        <w:tabs>
          <w:tab w:val="left" w:pos="709"/>
          <w:tab w:val="center" w:pos="4536"/>
          <w:tab w:val="right" w:pos="9356"/>
        </w:tabs>
        <w:ind w:hanging="426"/>
        <w:rPr>
          <w:rFonts w:eastAsia="Times New Roman" w:cs="Times New Roman"/>
          <w:szCs w:val="20"/>
          <w:lang w:eastAsia="ru-RU"/>
        </w:rPr>
      </w:pPr>
      <w:r w:rsidRPr="00970765">
        <w:rPr>
          <w:rFonts w:eastAsia="Times New Roman" w:cs="Times New Roman"/>
          <w:szCs w:val="28"/>
          <w:lang w:eastAsia="ru-RU"/>
        </w:rPr>
        <w:t>Спеціалізація</w:t>
      </w:r>
      <w:r w:rsidRPr="00970765">
        <w:rPr>
          <w:rFonts w:eastAsia="Times New Roman" w:cs="Times New Roman"/>
          <w:bCs/>
          <w:szCs w:val="20"/>
          <w:lang w:eastAsia="ru-RU"/>
        </w:rPr>
        <w:t xml:space="preserve"> – </w:t>
      </w:r>
      <w:r w:rsidRPr="00970765">
        <w:rPr>
          <w:rFonts w:eastAsia="Times New Roman" w:cs="Times New Roman"/>
          <w:szCs w:val="28"/>
          <w:lang w:eastAsia="ru-RU"/>
        </w:rPr>
        <w:t>електромеханічні системи автоматизації та електропривод</w:t>
      </w: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70765">
        <w:rPr>
          <w:rFonts w:eastAsia="Times New Roman" w:cs="Times New Roman"/>
          <w:sz w:val="26"/>
          <w:szCs w:val="24"/>
          <w:lang w:eastAsia="ru-RU"/>
        </w:rPr>
        <w:t>ЗАТВЕРДЖУЮ</w:t>
      </w: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970765">
        <w:rPr>
          <w:rFonts w:eastAsia="Times New Roman" w:cs="Times New Roman"/>
          <w:bCs/>
          <w:sz w:val="26"/>
          <w:szCs w:val="24"/>
          <w:lang w:eastAsia="ru-RU"/>
        </w:rPr>
        <w:t>Завідувач кафедри</w:t>
      </w:r>
    </w:p>
    <w:p w:rsidR="00EB3B6B" w:rsidRPr="00970765"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
      </w:pPr>
      <w:r w:rsidRPr="00970765">
        <w:rPr>
          <w:rFonts w:eastAsia="Times New Roman" w:cs="Times New Roman"/>
          <w:sz w:val="26"/>
          <w:szCs w:val="24"/>
          <w:lang w:eastAsia="ru-RU"/>
        </w:rPr>
        <w:t xml:space="preserve">__________  </w:t>
      </w:r>
      <w:r w:rsidRPr="00970765">
        <w:rPr>
          <w:rFonts w:eastAsia="Times New Roman" w:cs="Times New Roman"/>
          <w:sz w:val="26"/>
          <w:szCs w:val="24"/>
          <w:u w:val="single"/>
          <w:lang w:eastAsia="ru-RU"/>
        </w:rPr>
        <w:t>С.М.Пересада </w:t>
      </w:r>
    </w:p>
    <w:p w:rsidR="00EB3B6B" w:rsidRPr="00970765"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(підпис)            (ініціали, прізвище)</w:t>
      </w: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70765">
        <w:rPr>
          <w:rFonts w:eastAsia="Times New Roman" w:cs="Times New Roman"/>
          <w:sz w:val="26"/>
          <w:szCs w:val="24"/>
          <w:lang w:eastAsia="ru-RU"/>
        </w:rPr>
        <w:t>«___»_____________20__ р.</w:t>
      </w:r>
    </w:p>
    <w:p w:rsidR="00EB3B6B" w:rsidRPr="00970765"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970765"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970765">
        <w:rPr>
          <w:rFonts w:eastAsia="Times New Roman" w:cs="Times New Roman"/>
          <w:b/>
          <w:bCs/>
          <w:szCs w:val="24"/>
          <w:lang w:eastAsia="ru-RU"/>
        </w:rPr>
        <w:t>ЗАВДАННЯ</w:t>
      </w:r>
    </w:p>
    <w:p w:rsidR="00EB3B6B" w:rsidRPr="00970765"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970765">
        <w:rPr>
          <w:rFonts w:eastAsia="Times New Roman" w:cs="Times New Roman"/>
          <w:b/>
          <w:bCs/>
          <w:szCs w:val="24"/>
          <w:lang w:eastAsia="ru-RU"/>
        </w:rPr>
        <w:t xml:space="preserve">на </w:t>
      </w:r>
      <w:r w:rsidR="00F84A9B" w:rsidRPr="00970765">
        <w:rPr>
          <w:rFonts w:eastAsia="Times New Roman" w:cs="Times New Roman"/>
          <w:b/>
          <w:bCs/>
          <w:szCs w:val="24"/>
          <w:lang w:eastAsia="ru-RU"/>
        </w:rPr>
        <w:t>магістерську</w:t>
      </w:r>
      <w:r w:rsidRPr="00970765">
        <w:rPr>
          <w:rFonts w:eastAsia="Times New Roman" w:cs="Times New Roman"/>
          <w:b/>
          <w:bCs/>
          <w:szCs w:val="24"/>
          <w:lang w:eastAsia="ru-RU"/>
        </w:rPr>
        <w:t xml:space="preserve"> дисертацію студенту</w:t>
      </w:r>
    </w:p>
    <w:p w:rsidR="00EB3B6B" w:rsidRPr="00970765"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970765">
        <w:rPr>
          <w:rFonts w:eastAsia="Times New Roman" w:cs="Times New Roman"/>
          <w:szCs w:val="24"/>
          <w:u w:val="single"/>
          <w:lang w:eastAsia="ru-RU"/>
        </w:rPr>
        <w:t xml:space="preserve">                                         Комарю Олександру Геннадійовичу                                                     </w:t>
      </w:r>
    </w:p>
    <w:p w:rsidR="00EB3B6B" w:rsidRPr="00970765"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970765">
        <w:rPr>
          <w:rFonts w:eastAsia="Times New Roman" w:cs="Times New Roman"/>
          <w:szCs w:val="24"/>
          <w:vertAlign w:val="superscript"/>
          <w:lang w:eastAsia="ru-RU"/>
        </w:rPr>
        <w:t>(прізвище, ім’я, по батькові)</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1. Тема дисертації </w:t>
      </w:r>
      <w:r w:rsidRPr="00970765">
        <w:rPr>
          <w:rFonts w:eastAsia="Times New Roman" w:cs="Times New Roman"/>
          <w:szCs w:val="24"/>
          <w:u w:val="single"/>
          <w:lang w:eastAsia="ru-RU"/>
        </w:rPr>
        <w:t>«</w:t>
      </w:r>
      <w:r w:rsidR="00FF66E2" w:rsidRPr="00970765">
        <w:rPr>
          <w:rFonts w:eastAsia="Times New Roman" w:cs="Times New Roman"/>
          <w:szCs w:val="24"/>
          <w:u w:val="single"/>
          <w:lang w:eastAsia="ru-RU"/>
        </w:rPr>
        <w:t>Есперементальна установка для д</w:t>
      </w:r>
      <w:r w:rsidRPr="00970765">
        <w:rPr>
          <w:rFonts w:eastAsia="Times New Roman" w:cs="Times New Roman"/>
          <w:szCs w:val="24"/>
          <w:u w:val="single"/>
          <w:lang w:eastAsia="ru-RU"/>
        </w:rPr>
        <w:t>ослідже</w:t>
      </w:r>
      <w:r w:rsidR="00FF66E2" w:rsidRPr="00970765">
        <w:rPr>
          <w:rFonts w:eastAsia="Times New Roman" w:cs="Times New Roman"/>
          <w:szCs w:val="24"/>
          <w:u w:val="single"/>
          <w:lang w:eastAsia="ru-RU"/>
        </w:rPr>
        <w:t>ння двомасових електромеханічничх систем з пружнім механічним зв</w:t>
      </w:r>
      <w:r w:rsidR="00EA46AF" w:rsidRPr="00970765">
        <w:rPr>
          <w:rFonts w:eastAsia="Times New Roman" w:cs="Times New Roman"/>
          <w:szCs w:val="24"/>
          <w:u w:val="single"/>
          <w:lang w:eastAsia="ru-RU"/>
        </w:rPr>
        <w:t>’</w:t>
      </w:r>
      <w:r w:rsidR="00FF66E2" w:rsidRPr="00970765">
        <w:rPr>
          <w:rFonts w:eastAsia="Times New Roman" w:cs="Times New Roman"/>
          <w:szCs w:val="24"/>
          <w:u w:val="single"/>
          <w:lang w:eastAsia="ru-RU"/>
        </w:rPr>
        <w:t>язком»</w:t>
      </w:r>
    </w:p>
    <w:p w:rsidR="00EB3B6B" w:rsidRPr="00970765"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970765">
        <w:rPr>
          <w:rFonts w:eastAsia="Times New Roman" w:cs="Times New Roman"/>
          <w:szCs w:val="24"/>
          <w:lang w:eastAsia="ru-RU"/>
        </w:rPr>
        <w:t>науковий керівник дисертації</w:t>
      </w:r>
      <w:r w:rsidRPr="00970765">
        <w:rPr>
          <w:rFonts w:eastAsia="Times New Roman" w:cs="Times New Roman"/>
          <w:bCs/>
          <w:sz w:val="26"/>
          <w:szCs w:val="24"/>
          <w:u w:val="single"/>
          <w:lang w:eastAsia="ru-RU"/>
        </w:rPr>
        <w:t xml:space="preserve">                                   Зайченко Ю.М                            </w:t>
      </w:r>
      <w:r w:rsidRPr="00970765">
        <w:rPr>
          <w:rFonts w:eastAsia="Times New Roman" w:cs="Times New Roman"/>
          <w:szCs w:val="24"/>
          <w:lang w:eastAsia="ru-RU"/>
        </w:rPr>
        <w:t>,</w:t>
      </w:r>
    </w:p>
    <w:p w:rsidR="00EB3B6B" w:rsidRPr="00970765"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970765">
        <w:rPr>
          <w:rFonts w:eastAsia="Times New Roman" w:cs="Times New Roman"/>
          <w:szCs w:val="24"/>
          <w:vertAlign w:val="superscript"/>
          <w:lang w:eastAsia="ru-RU"/>
        </w:rPr>
        <w:t>(прізвище, ім’я, по батькові, науковий ступінь, вчене звання)</w:t>
      </w:r>
    </w:p>
    <w:p w:rsidR="00EB3B6B" w:rsidRPr="00970765" w:rsidRDefault="00EB3B6B" w:rsidP="00EB3B6B">
      <w:pPr>
        <w:tabs>
          <w:tab w:val="left" w:leader="underscore" w:pos="8903"/>
        </w:tabs>
        <w:spacing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затверджені наказом по </w:t>
      </w:r>
      <w:r w:rsidR="00F84A9B" w:rsidRPr="00970765">
        <w:rPr>
          <w:rFonts w:eastAsia="Times New Roman" w:cs="Times New Roman"/>
          <w:szCs w:val="24"/>
          <w:lang w:eastAsia="ru-RU"/>
        </w:rPr>
        <w:t>університету</w:t>
      </w:r>
      <w:r w:rsidRPr="00970765">
        <w:rPr>
          <w:rFonts w:eastAsia="Times New Roman" w:cs="Times New Roman"/>
          <w:szCs w:val="24"/>
          <w:lang w:eastAsia="ru-RU"/>
        </w:rPr>
        <w:t xml:space="preserve"> від «___»_________ 20__ р. №_____</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2. </w:t>
      </w:r>
      <w:r w:rsidR="004B2621" w:rsidRPr="00970765">
        <w:rPr>
          <w:rFonts w:eastAsia="Times New Roman" w:cs="Times New Roman"/>
          <w:szCs w:val="24"/>
          <w:lang w:eastAsia="ru-RU"/>
        </w:rPr>
        <w:t xml:space="preserve"> </w:t>
      </w:r>
      <w:r w:rsidRPr="00970765">
        <w:rPr>
          <w:rFonts w:eastAsia="Times New Roman" w:cs="Times New Roman"/>
          <w:szCs w:val="24"/>
          <w:lang w:eastAsia="ru-RU"/>
        </w:rPr>
        <w:t>Термі</w:t>
      </w:r>
      <w:r w:rsidR="00EA46AF" w:rsidRPr="00970765">
        <w:rPr>
          <w:rFonts w:eastAsia="Times New Roman" w:cs="Times New Roman"/>
          <w:szCs w:val="24"/>
          <w:lang w:eastAsia="ru-RU"/>
        </w:rPr>
        <w:t xml:space="preserve">н подання студентом дисертації </w:t>
      </w:r>
      <w:r w:rsidRPr="00970765">
        <w:rPr>
          <w:rFonts w:eastAsia="Times New Roman" w:cs="Times New Roman"/>
          <w:szCs w:val="24"/>
          <w:u w:val="single"/>
          <w:lang w:eastAsia="ru-RU"/>
        </w:rPr>
        <w:t>0</w:t>
      </w:r>
      <w:r w:rsidR="00EA46AF" w:rsidRPr="00970765">
        <w:rPr>
          <w:rFonts w:eastAsia="Times New Roman" w:cs="Times New Roman"/>
          <w:szCs w:val="24"/>
          <w:u w:val="single"/>
          <w:lang w:eastAsia="ru-RU"/>
        </w:rPr>
        <w:t>8</w:t>
      </w:r>
      <w:r w:rsidRPr="00970765">
        <w:rPr>
          <w:rFonts w:eastAsia="Times New Roman" w:cs="Times New Roman"/>
          <w:szCs w:val="24"/>
          <w:u w:val="single"/>
          <w:lang w:eastAsia="ru-RU"/>
        </w:rPr>
        <w:t>.12.2018р</w:t>
      </w:r>
      <w:r w:rsidRPr="00970765">
        <w:rPr>
          <w:rFonts w:eastAsia="Times New Roman" w:cs="Times New Roman"/>
          <w:szCs w:val="24"/>
          <w:lang w:eastAsia="ru-RU"/>
        </w:rPr>
        <w:t>.</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3. </w:t>
      </w:r>
      <w:r w:rsidRPr="00970765">
        <w:rPr>
          <w:rFonts w:eastAsia="Times New Roman" w:cs="Times New Roman"/>
          <w:bCs/>
          <w:szCs w:val="24"/>
          <w:lang w:eastAsia="ru-RU"/>
        </w:rPr>
        <w:t>Об’єкт дослідження:</w:t>
      </w:r>
      <w:r w:rsidRPr="00970765">
        <w:rPr>
          <w:rFonts w:eastAsia="Times New Roman" w:cs="Times New Roman"/>
          <w:szCs w:val="24"/>
          <w:lang w:eastAsia="ru-RU"/>
        </w:rPr>
        <w:t xml:space="preserve"> </w:t>
      </w:r>
      <w:r w:rsidR="002876B0" w:rsidRPr="00970765">
        <w:rPr>
          <w:rFonts w:eastAsia="Times New Roman" w:cs="Times New Roman"/>
          <w:szCs w:val="24"/>
          <w:lang w:eastAsia="ru-RU"/>
        </w:rPr>
        <w:t>Електромеханічні процеси в системі векторного кер</w:t>
      </w:r>
      <w:r w:rsidR="00856193" w:rsidRPr="00970765">
        <w:rPr>
          <w:rFonts w:eastAsia="Times New Roman" w:cs="Times New Roman"/>
          <w:szCs w:val="24"/>
          <w:lang w:eastAsia="ru-RU"/>
        </w:rPr>
        <w:t>у</w:t>
      </w:r>
      <w:r w:rsidR="002876B0" w:rsidRPr="00970765">
        <w:rPr>
          <w:rFonts w:eastAsia="Times New Roman" w:cs="Times New Roman"/>
          <w:szCs w:val="24"/>
          <w:lang w:eastAsia="ru-RU"/>
        </w:rPr>
        <w:t xml:space="preserve">вання кутовою швидкістю синхронного двигуна зі збудженням від постійних магнітів, механічні процеси в </w:t>
      </w:r>
      <w:r w:rsidR="00856193" w:rsidRPr="00970765">
        <w:rPr>
          <w:rFonts w:eastAsia="Times New Roman" w:cs="Times New Roman"/>
          <w:szCs w:val="24"/>
          <w:lang w:eastAsia="ru-RU"/>
        </w:rPr>
        <w:t>пружних</w:t>
      </w:r>
      <w:r w:rsidR="002876B0" w:rsidRPr="00970765">
        <w:rPr>
          <w:rFonts w:eastAsia="Times New Roman" w:cs="Times New Roman"/>
          <w:szCs w:val="24"/>
          <w:lang w:eastAsia="ru-RU"/>
        </w:rPr>
        <w:t xml:space="preserve"> елементах механічної частини електроприводу.</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4. </w:t>
      </w:r>
      <w:r w:rsidR="00856193" w:rsidRPr="00970765">
        <w:rPr>
          <w:rFonts w:eastAsia="Times New Roman" w:cs="Times New Roman"/>
          <w:szCs w:val="24"/>
          <w:lang w:eastAsia="ru-RU"/>
        </w:rPr>
        <w:t>Предмет</w:t>
      </w:r>
      <w:r w:rsidRPr="00970765">
        <w:rPr>
          <w:rFonts w:eastAsia="Times New Roman" w:cs="Times New Roman"/>
          <w:szCs w:val="24"/>
          <w:lang w:eastAsia="ru-RU"/>
        </w:rPr>
        <w:t xml:space="preserve"> дослідження: </w:t>
      </w:r>
      <w:r w:rsidR="002876B0" w:rsidRPr="00970765">
        <w:rPr>
          <w:rFonts w:eastAsia="Times New Roman" w:cs="Times New Roman"/>
          <w:szCs w:val="24"/>
          <w:lang w:eastAsia="ru-RU"/>
        </w:rPr>
        <w:t>Алгоритми векторного керування синхронним двигуном.</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5. Перелік завдань, які потрібно розробити: </w:t>
      </w:r>
      <w:r w:rsidR="002876B0" w:rsidRPr="00970765">
        <w:rPr>
          <w:rFonts w:eastAsia="Times New Roman" w:cs="Times New Roman"/>
          <w:szCs w:val="24"/>
          <w:lang w:eastAsia="ru-RU"/>
        </w:rPr>
        <w:t xml:space="preserve">1.Аналітичний огляд існуючих лабораторних установок для дослідження систем керування електроприводами. 2. </w:t>
      </w:r>
      <w:r w:rsidR="00856193" w:rsidRPr="00970765">
        <w:rPr>
          <w:rFonts w:eastAsia="Times New Roman" w:cs="Times New Roman"/>
          <w:szCs w:val="24"/>
          <w:lang w:eastAsia="ru-RU"/>
        </w:rPr>
        <w:t>Експериментальне</w:t>
      </w:r>
      <w:r w:rsidR="002876B0" w:rsidRPr="00970765">
        <w:rPr>
          <w:rFonts w:eastAsia="Times New Roman" w:cs="Times New Roman"/>
          <w:szCs w:val="24"/>
          <w:lang w:eastAsia="ru-RU"/>
        </w:rPr>
        <w:t xml:space="preserve"> дослідження та моделювання </w:t>
      </w:r>
      <w:r w:rsidR="002876B0" w:rsidRPr="00970765">
        <w:rPr>
          <w:rFonts w:eastAsia="Times New Roman" w:cs="Times New Roman"/>
          <w:szCs w:val="24"/>
          <w:lang w:eastAsia="ru-RU"/>
        </w:rPr>
        <w:lastRenderedPageBreak/>
        <w:t xml:space="preserve">системи </w:t>
      </w:r>
      <w:r w:rsidR="00856193" w:rsidRPr="00970765">
        <w:rPr>
          <w:rFonts w:eastAsia="Times New Roman" w:cs="Times New Roman"/>
          <w:szCs w:val="24"/>
          <w:lang w:eastAsia="ru-RU"/>
        </w:rPr>
        <w:t>керування</w:t>
      </w:r>
      <w:r w:rsidR="002876B0" w:rsidRPr="00970765">
        <w:rPr>
          <w:rFonts w:eastAsia="Times New Roman" w:cs="Times New Roman"/>
          <w:szCs w:val="24"/>
          <w:lang w:eastAsia="ru-RU"/>
        </w:rPr>
        <w:t xml:space="preserve"> швидкістю синхронного двигуна. 3. </w:t>
      </w:r>
      <w:r w:rsidR="00856193" w:rsidRPr="00970765">
        <w:rPr>
          <w:rFonts w:eastAsia="Times New Roman" w:cs="Times New Roman"/>
          <w:szCs w:val="24"/>
          <w:lang w:eastAsia="ru-RU"/>
        </w:rPr>
        <w:t>Експериментальне</w:t>
      </w:r>
      <w:r w:rsidR="002876B0" w:rsidRPr="00970765">
        <w:rPr>
          <w:rFonts w:eastAsia="Times New Roman" w:cs="Times New Roman"/>
          <w:szCs w:val="24"/>
          <w:lang w:eastAsia="ru-RU"/>
        </w:rPr>
        <w:t xml:space="preserve"> дослідження та моделювання </w:t>
      </w:r>
      <w:r w:rsidR="00856193" w:rsidRPr="00970765">
        <w:rPr>
          <w:rFonts w:eastAsia="Times New Roman" w:cs="Times New Roman"/>
          <w:szCs w:val="24"/>
          <w:lang w:eastAsia="ru-RU"/>
        </w:rPr>
        <w:t>пружного</w:t>
      </w:r>
      <w:r w:rsidR="002876B0" w:rsidRPr="00970765">
        <w:rPr>
          <w:rFonts w:eastAsia="Times New Roman" w:cs="Times New Roman"/>
          <w:szCs w:val="24"/>
          <w:lang w:eastAsia="ru-RU"/>
        </w:rPr>
        <w:t xml:space="preserve"> механічного зв’язку. 4. Розробка методичних вказівок для проведення </w:t>
      </w:r>
      <w:r w:rsidR="00856193" w:rsidRPr="00970765">
        <w:rPr>
          <w:rFonts w:eastAsia="Times New Roman" w:cs="Times New Roman"/>
          <w:szCs w:val="24"/>
          <w:lang w:eastAsia="ru-RU"/>
        </w:rPr>
        <w:t>досліджень</w:t>
      </w:r>
      <w:r w:rsidR="002876B0" w:rsidRPr="00970765">
        <w:rPr>
          <w:rFonts w:eastAsia="Times New Roman" w:cs="Times New Roman"/>
          <w:szCs w:val="24"/>
          <w:lang w:eastAsia="ru-RU"/>
        </w:rPr>
        <w:t xml:space="preserve"> на </w:t>
      </w:r>
      <w:r w:rsidR="00856193" w:rsidRPr="00970765">
        <w:rPr>
          <w:rFonts w:eastAsia="Times New Roman" w:cs="Times New Roman"/>
          <w:szCs w:val="24"/>
          <w:lang w:eastAsia="ru-RU"/>
        </w:rPr>
        <w:t>експериментальній</w:t>
      </w:r>
      <w:r w:rsidR="002876B0" w:rsidRPr="00970765">
        <w:rPr>
          <w:rFonts w:eastAsia="Times New Roman" w:cs="Times New Roman"/>
          <w:szCs w:val="24"/>
          <w:lang w:eastAsia="ru-RU"/>
        </w:rPr>
        <w:t xml:space="preserve"> установці.</w:t>
      </w:r>
    </w:p>
    <w:p w:rsidR="00EB3B6B" w:rsidRPr="00970765"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6. </w:t>
      </w:r>
      <w:r w:rsidR="00EB3B6B" w:rsidRPr="00970765">
        <w:rPr>
          <w:rFonts w:eastAsia="Times New Roman" w:cs="Times New Roman"/>
          <w:szCs w:val="24"/>
          <w:lang w:eastAsia="ru-RU"/>
        </w:rPr>
        <w:t>Орієнтовний п</w:t>
      </w:r>
      <w:r w:rsidR="002876B0" w:rsidRPr="00970765">
        <w:rPr>
          <w:rFonts w:eastAsia="Times New Roman" w:cs="Times New Roman"/>
          <w:szCs w:val="24"/>
          <w:lang w:eastAsia="ru-RU"/>
        </w:rPr>
        <w:t>ерелік ілюстративного матеріалу: Функціональна схема лабораторної</w:t>
      </w:r>
      <w:r w:rsidRPr="00970765">
        <w:rPr>
          <w:rFonts w:eastAsia="Times New Roman" w:cs="Times New Roman"/>
          <w:szCs w:val="24"/>
          <w:lang w:eastAsia="ru-RU"/>
        </w:rPr>
        <w:t xml:space="preserve"> установки</w:t>
      </w:r>
      <w:r w:rsidR="00C45033" w:rsidRPr="00970765">
        <w:rPr>
          <w:rFonts w:eastAsia="Times New Roman" w:cs="Times New Roman"/>
          <w:szCs w:val="24"/>
          <w:lang w:eastAsia="ru-RU"/>
        </w:rPr>
        <w:t>, с</w:t>
      </w:r>
      <w:r w:rsidR="00B8716C" w:rsidRPr="00970765">
        <w:rPr>
          <w:rFonts w:eastAsia="Times New Roman" w:cs="Times New Roman"/>
          <w:szCs w:val="24"/>
          <w:lang w:eastAsia="ru-RU"/>
        </w:rPr>
        <w:t xml:space="preserve">труктурні схеми систем векторного керування, результати моделювання та </w:t>
      </w:r>
      <w:r w:rsidR="00856193" w:rsidRPr="00970765">
        <w:rPr>
          <w:rFonts w:eastAsia="Times New Roman" w:cs="Times New Roman"/>
          <w:szCs w:val="24"/>
          <w:lang w:eastAsia="ru-RU"/>
        </w:rPr>
        <w:t>експериментального</w:t>
      </w:r>
      <w:r w:rsidR="00B8716C" w:rsidRPr="00970765">
        <w:rPr>
          <w:rFonts w:eastAsia="Times New Roman" w:cs="Times New Roman"/>
          <w:szCs w:val="24"/>
          <w:lang w:eastAsia="ru-RU"/>
        </w:rPr>
        <w:t xml:space="preserve"> до</w:t>
      </w:r>
      <w:r w:rsidR="00C45033" w:rsidRPr="00970765">
        <w:rPr>
          <w:rFonts w:eastAsia="Times New Roman" w:cs="Times New Roman"/>
          <w:szCs w:val="24"/>
          <w:lang w:eastAsia="ru-RU"/>
        </w:rPr>
        <w:t>слідження.</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7. </w:t>
      </w:r>
      <w:r w:rsidR="004B2621" w:rsidRPr="00970765">
        <w:rPr>
          <w:rFonts w:eastAsia="Times New Roman" w:cs="Times New Roman"/>
          <w:szCs w:val="24"/>
          <w:lang w:eastAsia="ru-RU"/>
        </w:rPr>
        <w:t xml:space="preserve"> </w:t>
      </w:r>
      <w:r w:rsidRPr="00970765">
        <w:rPr>
          <w:rFonts w:eastAsia="Times New Roman" w:cs="Times New Roman"/>
          <w:szCs w:val="24"/>
          <w:lang w:eastAsia="ru-RU"/>
        </w:rPr>
        <w:t>Орієнтовний перелік публікацій</w:t>
      </w:r>
      <w:r w:rsidR="004B2621" w:rsidRPr="00970765">
        <w:rPr>
          <w:rFonts w:eastAsia="Times New Roman" w:cs="Times New Roman"/>
          <w:szCs w:val="24"/>
          <w:lang w:eastAsia="ru-RU"/>
        </w:rPr>
        <w:t>:</w:t>
      </w:r>
      <w:r w:rsidR="000B4469" w:rsidRPr="00970765">
        <w:rPr>
          <w:rFonts w:eastAsia="Times New Roman" w:cs="Times New Roman"/>
          <w:szCs w:val="24"/>
          <w:lang w:eastAsia="ru-RU"/>
        </w:rPr>
        <w:t xml:space="preserve"> за темою дисертації написано 2 статі.</w:t>
      </w:r>
    </w:p>
    <w:p w:rsidR="00EB3B6B" w:rsidRPr="00970765"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r w:rsidRPr="00970765">
        <w:rPr>
          <w:rFonts w:eastAsia="Times New Roman" w:cs="Times New Roman"/>
          <w:szCs w:val="24"/>
          <w:lang w:eastAsia="ru-RU"/>
        </w:rPr>
        <w:t>8. Консультанти розділів дисертації</w:t>
      </w:r>
      <w:r w:rsidRPr="00970765">
        <w:rPr>
          <w:rFonts w:eastAsia="Times New Roman" w:cs="Times New Roman"/>
          <w:szCs w:val="24"/>
          <w:vertAlign w:val="superscript"/>
          <w:lang w:eastAsia="ru-RU"/>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970765" w:rsidTr="00EB3B6B">
        <w:trPr>
          <w:cantSplit/>
        </w:trPr>
        <w:tc>
          <w:tcPr>
            <w:tcW w:w="2410" w:type="dxa"/>
            <w:vMerge w:val="restart"/>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Розділ</w:t>
            </w:r>
          </w:p>
        </w:tc>
        <w:tc>
          <w:tcPr>
            <w:tcW w:w="4111" w:type="dxa"/>
            <w:vMerge w:val="restart"/>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Прізвище, ініціали та посада </w:t>
            </w:r>
            <w:r w:rsidRPr="00970765">
              <w:rPr>
                <w:rFonts w:eastAsia="Times New Roman" w:cs="Times New Roman"/>
                <w:sz w:val="24"/>
                <w:szCs w:val="24"/>
                <w:lang w:eastAsia="ru-RU"/>
              </w:rPr>
              <w:br/>
              <w:t>консультанта</w:t>
            </w:r>
          </w:p>
        </w:tc>
        <w:tc>
          <w:tcPr>
            <w:tcW w:w="2793" w:type="dxa"/>
            <w:gridSpan w:val="2"/>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Підпис, дата</w:t>
            </w:r>
          </w:p>
        </w:tc>
      </w:tr>
      <w:tr w:rsidR="00EB3B6B" w:rsidRPr="00970765" w:rsidTr="00EB3B6B">
        <w:trPr>
          <w:cantSplit/>
        </w:trPr>
        <w:tc>
          <w:tcPr>
            <w:tcW w:w="2410" w:type="dxa"/>
            <w:vMerge/>
          </w:tcPr>
          <w:p w:rsidR="00EB3B6B" w:rsidRPr="00970765"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970765"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завдання </w:t>
            </w:r>
            <w:r w:rsidRPr="00970765">
              <w:rPr>
                <w:rFonts w:eastAsia="Times New Roman" w:cs="Times New Roman"/>
                <w:sz w:val="24"/>
                <w:szCs w:val="24"/>
                <w:lang w:eastAsia="ru-RU"/>
              </w:rPr>
              <w:br/>
              <w:t>видав</w:t>
            </w:r>
          </w:p>
        </w:tc>
        <w:tc>
          <w:tcPr>
            <w:tcW w:w="1397" w:type="dxa"/>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завдання</w:t>
            </w:r>
            <w:r w:rsidRPr="00970765">
              <w:rPr>
                <w:rFonts w:eastAsia="Times New Roman" w:cs="Times New Roman"/>
                <w:sz w:val="24"/>
                <w:szCs w:val="24"/>
                <w:lang w:eastAsia="ru-RU"/>
              </w:rPr>
              <w:br/>
              <w:t>прийняв</w:t>
            </w: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bl>
    <w:p w:rsidR="00EB3B6B" w:rsidRPr="00970765" w:rsidRDefault="00EB3B6B" w:rsidP="00EB3B6B">
      <w:pPr>
        <w:spacing w:after="0" w:line="264" w:lineRule="auto"/>
        <w:ind w:firstLine="357"/>
        <w:jc w:val="both"/>
        <w:rPr>
          <w:rFonts w:eastAsia="Times New Roman" w:cs="Times New Roman"/>
          <w:color w:val="000000"/>
          <w:sz w:val="20"/>
          <w:szCs w:val="20"/>
          <w:lang w:eastAsia="ru-RU"/>
        </w:rPr>
      </w:pPr>
      <w:r w:rsidRPr="00970765">
        <w:rPr>
          <w:rFonts w:eastAsia="Times New Roman" w:cs="Times New Roman"/>
          <w:sz w:val="22"/>
          <w:vertAlign w:val="superscript"/>
          <w:lang w:eastAsia="ru-RU"/>
        </w:rPr>
        <w:sym w:font="Symbol" w:char="F02A"/>
      </w:r>
      <w:r w:rsidRPr="00970765">
        <w:rPr>
          <w:rFonts w:eastAsia="Times New Roman" w:cs="Times New Roman"/>
          <w:sz w:val="22"/>
          <w:lang w:eastAsia="ru-RU"/>
        </w:rPr>
        <w:t xml:space="preserve"> Якщо визначені консультанти. </w:t>
      </w:r>
      <w:r w:rsidRPr="00970765">
        <w:rPr>
          <w:rFonts w:eastAsia="Times New Roman" w:cs="Times New Roman"/>
          <w:color w:val="000000"/>
          <w:sz w:val="20"/>
          <w:szCs w:val="20"/>
          <w:lang w:eastAsia="ru-RU"/>
        </w:rPr>
        <w:t xml:space="preserve">Консультантом не може бути зазначено наукового керівника </w:t>
      </w:r>
      <w:r w:rsidR="00F84A9B" w:rsidRPr="00970765">
        <w:rPr>
          <w:rFonts w:eastAsia="Times New Roman" w:cs="Times New Roman"/>
          <w:color w:val="000000"/>
          <w:sz w:val="20"/>
          <w:szCs w:val="20"/>
          <w:lang w:eastAsia="ru-RU"/>
        </w:rPr>
        <w:t>магістерської</w:t>
      </w:r>
      <w:r w:rsidRPr="00970765">
        <w:rPr>
          <w:rFonts w:eastAsia="Times New Roman" w:cs="Times New Roman"/>
          <w:color w:val="000000"/>
          <w:sz w:val="20"/>
          <w:szCs w:val="20"/>
          <w:lang w:eastAsia="ru-RU"/>
        </w:rPr>
        <w:t xml:space="preserve"> дисертації.</w:t>
      </w:r>
    </w:p>
    <w:p w:rsidR="00EB3B6B" w:rsidRPr="00970765"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970765">
        <w:rPr>
          <w:rFonts w:eastAsia="Times New Roman" w:cs="Times New Roman"/>
          <w:szCs w:val="24"/>
          <w:lang w:eastAsia="ru-RU"/>
        </w:rPr>
        <w:t xml:space="preserve">9. </w:t>
      </w:r>
      <w:r w:rsidRPr="00970765">
        <w:rPr>
          <w:rFonts w:eastAsia="Times New Roman" w:cs="Times New Roman"/>
          <w:bCs/>
          <w:szCs w:val="24"/>
          <w:lang w:eastAsia="ru-RU"/>
        </w:rPr>
        <w:t>Дата видачі завдання</w:t>
      </w:r>
      <w:r w:rsidRPr="00970765">
        <w:rPr>
          <w:rFonts w:eastAsia="Times New Roman" w:cs="Times New Roman"/>
          <w:szCs w:val="24"/>
          <w:lang w:eastAsia="ru-RU"/>
        </w:rPr>
        <w:t xml:space="preserve"> </w:t>
      </w:r>
      <w:r w:rsidR="000B4469" w:rsidRPr="00970765">
        <w:rPr>
          <w:rFonts w:eastAsia="Times New Roman" w:cs="Times New Roman"/>
          <w:szCs w:val="24"/>
          <w:lang w:eastAsia="ru-RU"/>
        </w:rPr>
        <w:t xml:space="preserve">  </w:t>
      </w:r>
      <w:r w:rsidRPr="00970765">
        <w:rPr>
          <w:rFonts w:eastAsia="Calibri" w:cs="Times New Roman"/>
          <w:szCs w:val="28"/>
          <w:u w:val="single"/>
        </w:rPr>
        <w:t>06.09.18</w:t>
      </w:r>
    </w:p>
    <w:p w:rsidR="00EB3B6B" w:rsidRPr="00970765" w:rsidRDefault="00EB3B6B" w:rsidP="00EB3B6B">
      <w:pPr>
        <w:spacing w:before="240" w:after="0" w:line="240" w:lineRule="auto"/>
        <w:ind w:firstLine="0"/>
        <w:jc w:val="center"/>
        <w:rPr>
          <w:rFonts w:eastAsia="Times New Roman" w:cs="Times New Roman"/>
          <w:szCs w:val="24"/>
          <w:lang w:eastAsia="ru-RU"/>
        </w:rPr>
      </w:pPr>
      <w:r w:rsidRPr="00970765">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970765" w:rsidTr="00EB3B6B">
        <w:tc>
          <w:tcPr>
            <w:tcW w:w="540"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з/п</w:t>
            </w:r>
          </w:p>
        </w:tc>
        <w:tc>
          <w:tcPr>
            <w:tcW w:w="5017"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Назва етапів виконання </w:t>
            </w:r>
            <w:r w:rsidRPr="00970765">
              <w:rPr>
                <w:rFonts w:eastAsia="Times New Roman" w:cs="Times New Roman"/>
                <w:sz w:val="24"/>
                <w:szCs w:val="24"/>
                <w:lang w:eastAsia="ru-RU"/>
              </w:rPr>
              <w:br/>
            </w:r>
            <w:r w:rsidR="00F84A9B" w:rsidRPr="00970765">
              <w:rPr>
                <w:rFonts w:eastAsia="Times New Roman" w:cs="Times New Roman"/>
                <w:sz w:val="24"/>
                <w:szCs w:val="24"/>
                <w:lang w:eastAsia="ru-RU"/>
              </w:rPr>
              <w:t>магістерської</w:t>
            </w:r>
            <w:r w:rsidRPr="00970765">
              <w:rPr>
                <w:rFonts w:eastAsia="Times New Roman" w:cs="Times New Roman"/>
                <w:sz w:val="24"/>
                <w:szCs w:val="24"/>
                <w:lang w:eastAsia="ru-RU"/>
              </w:rPr>
              <w:t xml:space="preserve"> дисертації</w:t>
            </w:r>
          </w:p>
        </w:tc>
        <w:tc>
          <w:tcPr>
            <w:tcW w:w="2523"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Термін виконання етапів </w:t>
            </w:r>
            <w:r w:rsidR="00F84A9B" w:rsidRPr="00970765">
              <w:rPr>
                <w:rFonts w:eastAsia="Times New Roman" w:cs="Times New Roman"/>
                <w:sz w:val="24"/>
                <w:szCs w:val="24"/>
                <w:lang w:eastAsia="ru-RU"/>
              </w:rPr>
              <w:t>магістерської</w:t>
            </w:r>
            <w:r w:rsidRPr="00970765">
              <w:rPr>
                <w:rFonts w:eastAsia="Times New Roman" w:cs="Times New Roman"/>
                <w:sz w:val="24"/>
                <w:szCs w:val="24"/>
                <w:lang w:eastAsia="ru-RU"/>
              </w:rPr>
              <w:t xml:space="preserve"> дисертації</w:t>
            </w:r>
          </w:p>
        </w:tc>
        <w:tc>
          <w:tcPr>
            <w:tcW w:w="1234"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Примітка</w:t>
            </w: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1</w:t>
            </w:r>
          </w:p>
        </w:tc>
        <w:tc>
          <w:tcPr>
            <w:tcW w:w="5017" w:type="dxa"/>
          </w:tcPr>
          <w:p w:rsidR="00EB3B6B" w:rsidRPr="00970765" w:rsidRDefault="00EB3B6B" w:rsidP="00EB3B6B">
            <w:pPr>
              <w:spacing w:line="240" w:lineRule="auto"/>
              <w:ind w:firstLine="90"/>
              <w:rPr>
                <w:sz w:val="24"/>
              </w:rPr>
            </w:pPr>
            <w:r w:rsidRPr="00970765">
              <w:rPr>
                <w:sz w:val="20"/>
                <w:szCs w:val="20"/>
              </w:rPr>
              <w:t>Аналітичний огляд</w:t>
            </w:r>
          </w:p>
        </w:tc>
        <w:tc>
          <w:tcPr>
            <w:tcW w:w="2523" w:type="dxa"/>
          </w:tcPr>
          <w:p w:rsidR="00EB3B6B" w:rsidRPr="00970765" w:rsidRDefault="00EB3B6B" w:rsidP="00EB3B6B">
            <w:pPr>
              <w:spacing w:line="240" w:lineRule="auto"/>
              <w:ind w:firstLine="90"/>
              <w:jc w:val="center"/>
              <w:rPr>
                <w:sz w:val="24"/>
              </w:rPr>
            </w:pPr>
            <w:r w:rsidRPr="00970765">
              <w:rPr>
                <w:sz w:val="20"/>
                <w:szCs w:val="20"/>
              </w:rPr>
              <w:t>14.09.2018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2</w:t>
            </w:r>
          </w:p>
        </w:tc>
        <w:tc>
          <w:tcPr>
            <w:tcW w:w="5017" w:type="dxa"/>
          </w:tcPr>
          <w:p w:rsidR="00EB3B6B" w:rsidRPr="00970765" w:rsidRDefault="00EB3B6B" w:rsidP="00EB3B6B">
            <w:pPr>
              <w:spacing w:line="240" w:lineRule="auto"/>
              <w:ind w:firstLine="90"/>
              <w:rPr>
                <w:sz w:val="24"/>
              </w:rPr>
            </w:pPr>
            <w:r w:rsidRPr="00970765">
              <w:rPr>
                <w:sz w:val="20"/>
                <w:szCs w:val="20"/>
              </w:rPr>
              <w:t xml:space="preserve">Теорія векторного </w:t>
            </w:r>
            <w:r w:rsidR="00856193" w:rsidRPr="00970765">
              <w:rPr>
                <w:sz w:val="20"/>
                <w:szCs w:val="20"/>
              </w:rPr>
              <w:t>керування синхронним</w:t>
            </w:r>
            <w:r w:rsidRPr="00970765">
              <w:rPr>
                <w:sz w:val="20"/>
                <w:szCs w:val="20"/>
              </w:rPr>
              <w:t xml:space="preserve"> двигуном</w:t>
            </w:r>
          </w:p>
        </w:tc>
        <w:tc>
          <w:tcPr>
            <w:tcW w:w="2523" w:type="dxa"/>
          </w:tcPr>
          <w:p w:rsidR="00EB3B6B" w:rsidRPr="00970765" w:rsidRDefault="00EB3B6B" w:rsidP="00EB3B6B">
            <w:pPr>
              <w:spacing w:line="240" w:lineRule="auto"/>
              <w:ind w:firstLine="90"/>
              <w:jc w:val="center"/>
              <w:rPr>
                <w:sz w:val="24"/>
              </w:rPr>
            </w:pPr>
            <w:r w:rsidRPr="00970765">
              <w:rPr>
                <w:sz w:val="20"/>
                <w:szCs w:val="20"/>
              </w:rPr>
              <w:t>30.09.2018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3</w:t>
            </w:r>
          </w:p>
        </w:tc>
        <w:tc>
          <w:tcPr>
            <w:tcW w:w="5017" w:type="dxa"/>
          </w:tcPr>
          <w:p w:rsidR="00EB3B6B" w:rsidRPr="00970765" w:rsidRDefault="00EB3B6B" w:rsidP="00EB3B6B">
            <w:pPr>
              <w:spacing w:line="240" w:lineRule="auto"/>
              <w:ind w:firstLine="90"/>
              <w:rPr>
                <w:sz w:val="24"/>
              </w:rPr>
            </w:pPr>
            <w:r w:rsidRPr="00970765">
              <w:rPr>
                <w:sz w:val="20"/>
                <w:szCs w:val="20"/>
              </w:rPr>
              <w:t xml:space="preserve">Ознайомлення із устаткуванням </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15.10.2018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4</w:t>
            </w:r>
          </w:p>
        </w:tc>
        <w:tc>
          <w:tcPr>
            <w:tcW w:w="5017" w:type="dxa"/>
          </w:tcPr>
          <w:p w:rsidR="00EB3B6B" w:rsidRPr="00970765" w:rsidRDefault="00EB3B6B" w:rsidP="00EB3B6B">
            <w:pPr>
              <w:spacing w:line="240" w:lineRule="auto"/>
              <w:ind w:firstLine="90"/>
              <w:rPr>
                <w:sz w:val="24"/>
              </w:rPr>
            </w:pPr>
            <w:r w:rsidRPr="00970765">
              <w:rPr>
                <w:sz w:val="20"/>
                <w:szCs w:val="20"/>
              </w:rPr>
              <w:t>Налагодження роботи стенду</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17.10.2018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5</w:t>
            </w:r>
          </w:p>
        </w:tc>
        <w:tc>
          <w:tcPr>
            <w:tcW w:w="5017" w:type="dxa"/>
          </w:tcPr>
          <w:p w:rsidR="00EB3B6B" w:rsidRPr="00970765" w:rsidRDefault="00EB3B6B" w:rsidP="00EB3B6B">
            <w:pPr>
              <w:spacing w:line="240" w:lineRule="auto"/>
              <w:ind w:firstLine="90"/>
              <w:rPr>
                <w:sz w:val="24"/>
              </w:rPr>
            </w:pPr>
            <w:r w:rsidRPr="00970765">
              <w:rPr>
                <w:sz w:val="20"/>
                <w:szCs w:val="20"/>
              </w:rPr>
              <w:t>Дослідження роботи електромеханічної системи</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30.10.2018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6</w:t>
            </w:r>
          </w:p>
        </w:tc>
        <w:tc>
          <w:tcPr>
            <w:tcW w:w="5017" w:type="dxa"/>
          </w:tcPr>
          <w:p w:rsidR="00EB3B6B" w:rsidRPr="00970765" w:rsidRDefault="00EB3B6B" w:rsidP="00EB3B6B">
            <w:pPr>
              <w:spacing w:line="240" w:lineRule="auto"/>
              <w:ind w:firstLine="90"/>
              <w:rPr>
                <w:sz w:val="24"/>
              </w:rPr>
            </w:pPr>
            <w:r w:rsidRPr="00970765">
              <w:rPr>
                <w:sz w:val="20"/>
                <w:szCs w:val="20"/>
              </w:rPr>
              <w:t>Концепція лабораторної роботи на базі стенду</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5.11.2018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7</w:t>
            </w:r>
          </w:p>
        </w:tc>
        <w:tc>
          <w:tcPr>
            <w:tcW w:w="5017" w:type="dxa"/>
          </w:tcPr>
          <w:p w:rsidR="00EB3B6B" w:rsidRPr="00970765" w:rsidRDefault="00EB3B6B" w:rsidP="00EB3B6B">
            <w:pPr>
              <w:spacing w:line="240" w:lineRule="auto"/>
              <w:ind w:firstLine="90"/>
              <w:rPr>
                <w:sz w:val="24"/>
              </w:rPr>
            </w:pPr>
            <w:r w:rsidRPr="00970765">
              <w:rPr>
                <w:sz w:val="20"/>
                <w:szCs w:val="20"/>
              </w:rPr>
              <w:t xml:space="preserve">Моделювання та </w:t>
            </w:r>
            <w:r w:rsidR="00856193" w:rsidRPr="00970765">
              <w:rPr>
                <w:sz w:val="20"/>
                <w:szCs w:val="20"/>
              </w:rPr>
              <w:t>експериментальні</w:t>
            </w:r>
            <w:r w:rsidRPr="00970765">
              <w:rPr>
                <w:sz w:val="20"/>
                <w:szCs w:val="20"/>
              </w:rPr>
              <w:t xml:space="preserve"> дослідження</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29.11.2018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bl>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970765">
        <w:rPr>
          <w:rFonts w:eastAsia="Times New Roman" w:cs="Times New Roman"/>
          <w:bCs/>
          <w:szCs w:val="24"/>
          <w:lang w:eastAsia="ru-RU"/>
        </w:rPr>
        <w:t xml:space="preserve">Студент </w:t>
      </w:r>
      <w:r w:rsidRPr="00970765">
        <w:rPr>
          <w:rFonts w:eastAsia="Times New Roman" w:cs="Times New Roman"/>
          <w:bCs/>
          <w:szCs w:val="24"/>
          <w:lang w:eastAsia="ru-RU"/>
        </w:rPr>
        <w:tab/>
        <w:t>____________</w:t>
      </w:r>
      <w:r w:rsidRPr="00970765">
        <w:rPr>
          <w:rFonts w:eastAsia="Times New Roman" w:cs="Times New Roman"/>
          <w:szCs w:val="24"/>
          <w:lang w:eastAsia="ru-RU"/>
        </w:rPr>
        <w:tab/>
      </w:r>
      <w:r w:rsidR="008D51EA" w:rsidRPr="00970765">
        <w:rPr>
          <w:rFonts w:eastAsia="Times New Roman" w:cs="Times New Roman"/>
          <w:szCs w:val="24"/>
          <w:u w:val="single"/>
          <w:lang w:eastAsia="ru-RU"/>
        </w:rPr>
        <w:t xml:space="preserve">      О.Г. Комарь      </w:t>
      </w:r>
      <w:r w:rsidR="00EA46AF" w:rsidRPr="00970765">
        <w:rPr>
          <w:rFonts w:eastAsia="Times New Roman" w:cs="Times New Roman"/>
          <w:szCs w:val="24"/>
          <w:u w:val="single"/>
          <w:lang w:eastAsia="ru-RU"/>
        </w:rPr>
        <w:t xml:space="preserve">     </w:t>
      </w:r>
      <w:r w:rsidR="008D51EA" w:rsidRPr="00970765">
        <w:rPr>
          <w:rFonts w:eastAsia="Times New Roman" w:cs="Times New Roman"/>
          <w:szCs w:val="24"/>
          <w:u w:val="single"/>
          <w:lang w:eastAsia="ru-RU"/>
        </w:rPr>
        <w:t> </w:t>
      </w:r>
    </w:p>
    <w:p w:rsidR="00EB3B6B" w:rsidRPr="00970765"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970765">
        <w:rPr>
          <w:rFonts w:eastAsia="Times New Roman" w:cs="Times New Roman"/>
          <w:bCs/>
          <w:szCs w:val="24"/>
          <w:vertAlign w:val="superscript"/>
          <w:lang w:eastAsia="ru-RU"/>
        </w:rPr>
        <w:tab/>
        <w:t xml:space="preserve"> (підпис)</w:t>
      </w:r>
      <w:r w:rsidRPr="00970765">
        <w:rPr>
          <w:rFonts w:eastAsia="Times New Roman" w:cs="Times New Roman"/>
          <w:bCs/>
          <w:szCs w:val="24"/>
          <w:vertAlign w:val="superscript"/>
          <w:lang w:eastAsia="ru-RU"/>
        </w:rPr>
        <w:tab/>
        <w:t>(ініціали, прізвище)</w:t>
      </w:r>
    </w:p>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970765">
        <w:rPr>
          <w:rFonts w:ascii="Calibri" w:eastAsia="Calibri" w:hAnsi="Calibri" w:cs="Times New Roman"/>
          <w:noProof/>
          <w:sz w:val="22"/>
          <w:lang w:val="ru-RU" w:eastAsia="ru-RU"/>
        </w:rPr>
        <mc:AlternateContent>
          <mc:Choice Requires="wps">
            <w:drawing>
              <wp:anchor distT="0" distB="0" distL="114300" distR="114300" simplePos="0" relativeHeight="251661312" behindDoc="0" locked="0" layoutInCell="1" allowOverlap="1" wp14:anchorId="0B4BCAB7" wp14:editId="75AC78E3">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FE34FF" w:rsidRPr="00EB3B6B" w:rsidRDefault="00FE34FF"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4BCAB7"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FE34FF" w:rsidRPr="00EB3B6B" w:rsidRDefault="00FE34FF"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970765">
        <w:rPr>
          <w:rFonts w:eastAsia="Times New Roman" w:cs="Times New Roman"/>
          <w:bCs/>
          <w:szCs w:val="24"/>
          <w:lang w:eastAsia="ru-RU"/>
        </w:rPr>
        <w:t xml:space="preserve">Науковий керівник дисертації </w:t>
      </w:r>
      <w:r w:rsidRPr="00970765">
        <w:rPr>
          <w:rFonts w:eastAsia="Times New Roman" w:cs="Times New Roman"/>
          <w:bCs/>
          <w:szCs w:val="24"/>
          <w:lang w:eastAsia="ru-RU"/>
        </w:rPr>
        <w:tab/>
        <w:t>____________</w:t>
      </w:r>
      <w:r w:rsidRPr="00970765">
        <w:rPr>
          <w:rFonts w:eastAsia="Times New Roman" w:cs="Times New Roman"/>
          <w:szCs w:val="24"/>
          <w:lang w:eastAsia="ru-RU"/>
        </w:rPr>
        <w:tab/>
      </w:r>
      <w:r w:rsidR="008D51EA" w:rsidRPr="00970765">
        <w:rPr>
          <w:rFonts w:eastAsia="Times New Roman" w:cs="Times New Roman"/>
          <w:szCs w:val="24"/>
          <w:u w:val="single"/>
          <w:lang w:eastAsia="ru-RU"/>
        </w:rPr>
        <w:t xml:space="preserve">      Ю.М</w:t>
      </w:r>
      <w:r w:rsidRPr="00970765">
        <w:rPr>
          <w:rFonts w:eastAsia="Times New Roman" w:cs="Times New Roman"/>
          <w:szCs w:val="24"/>
          <w:u w:val="single"/>
          <w:lang w:eastAsia="ru-RU"/>
        </w:rPr>
        <w:t xml:space="preserve">. </w:t>
      </w:r>
      <w:r w:rsidR="008D51EA" w:rsidRPr="00970765">
        <w:rPr>
          <w:rFonts w:eastAsia="Times New Roman" w:cs="Times New Roman"/>
          <w:szCs w:val="24"/>
          <w:u w:val="single"/>
          <w:lang w:eastAsia="ru-RU"/>
        </w:rPr>
        <w:t>Зайченко</w:t>
      </w:r>
      <w:r w:rsidRPr="00970765">
        <w:rPr>
          <w:rFonts w:eastAsia="Times New Roman" w:cs="Times New Roman"/>
          <w:szCs w:val="24"/>
          <w:u w:val="single"/>
          <w:lang w:eastAsia="ru-RU"/>
        </w:rPr>
        <w:t>      </w:t>
      </w:r>
    </w:p>
    <w:p w:rsidR="00EB3B6B" w:rsidRPr="00970765"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970765">
        <w:rPr>
          <w:rFonts w:eastAsia="Times New Roman" w:cs="Times New Roman"/>
          <w:bCs/>
          <w:szCs w:val="24"/>
          <w:vertAlign w:val="superscript"/>
          <w:lang w:eastAsia="ru-RU"/>
        </w:rPr>
        <w:tab/>
        <w:t xml:space="preserve"> (підпис)</w:t>
      </w:r>
      <w:r w:rsidRPr="00970765">
        <w:rPr>
          <w:rFonts w:eastAsia="Times New Roman" w:cs="Times New Roman"/>
          <w:bCs/>
          <w:szCs w:val="24"/>
          <w:vertAlign w:val="superscript"/>
          <w:lang w:eastAsia="ru-RU"/>
        </w:rPr>
        <w:tab/>
        <w:t>(ініціали, прізвище)</w:t>
      </w:r>
    </w:p>
    <w:p w:rsidR="004B2621" w:rsidRPr="00970765" w:rsidRDefault="004B2621">
      <w:pPr>
        <w:ind w:firstLine="0"/>
        <w:rPr>
          <w:rFonts w:eastAsia="Calibri" w:cs="Times New Roman"/>
          <w:b/>
          <w:color w:val="000000"/>
          <w:szCs w:val="28"/>
        </w:rPr>
      </w:pPr>
      <w:r w:rsidRPr="00970765">
        <w:rPr>
          <w:rFonts w:eastAsia="Calibri" w:cs="Times New Roman"/>
          <w:b/>
          <w:color w:val="000000"/>
          <w:szCs w:val="28"/>
        </w:rPr>
        <w:br w:type="page"/>
      </w:r>
    </w:p>
    <w:p w:rsidR="00EB3B6B" w:rsidRPr="00970765" w:rsidDel="008B4857" w:rsidRDefault="00EB3B6B" w:rsidP="00EB3B6B">
      <w:pPr>
        <w:tabs>
          <w:tab w:val="right" w:leader="underscore" w:pos="8903"/>
        </w:tabs>
        <w:spacing w:after="0" w:line="360" w:lineRule="auto"/>
        <w:ind w:firstLine="0"/>
        <w:jc w:val="center"/>
        <w:rPr>
          <w:del w:id="2" w:author="Пользователь Windows" w:date="2018-12-10T11:12:00Z"/>
          <w:rFonts w:eastAsia="Calibri" w:cs="Times New Roman"/>
          <w:b/>
          <w:color w:val="000000"/>
          <w:szCs w:val="28"/>
        </w:rPr>
      </w:pPr>
    </w:p>
    <w:p w:rsidR="00EB3B6B" w:rsidRPr="00970765" w:rsidDel="008B4857" w:rsidRDefault="00EB3B6B" w:rsidP="00EB3B6B">
      <w:pPr>
        <w:tabs>
          <w:tab w:val="right" w:leader="underscore" w:pos="8903"/>
        </w:tabs>
        <w:spacing w:after="0" w:line="360" w:lineRule="auto"/>
        <w:ind w:firstLine="0"/>
        <w:jc w:val="center"/>
        <w:rPr>
          <w:del w:id="3" w:author="Пользователь Windows" w:date="2018-12-10T11:12:00Z"/>
          <w:rFonts w:eastAsia="Calibri" w:cs="Times New Roman"/>
          <w:b/>
          <w:color w:val="000000"/>
          <w:szCs w:val="28"/>
        </w:rPr>
      </w:pPr>
    </w:p>
    <w:p w:rsidR="00EB3B6B" w:rsidRPr="00970765" w:rsidDel="008B4857" w:rsidRDefault="00EB3B6B" w:rsidP="00EB3B6B">
      <w:pPr>
        <w:tabs>
          <w:tab w:val="right" w:leader="underscore" w:pos="8903"/>
        </w:tabs>
        <w:spacing w:after="0" w:line="360" w:lineRule="auto"/>
        <w:ind w:firstLine="0"/>
        <w:jc w:val="center"/>
        <w:rPr>
          <w:del w:id="4" w:author="Пользователь Windows" w:date="2018-12-10T11:12:00Z"/>
          <w:rFonts w:eastAsia="Calibri" w:cs="Times New Roman"/>
          <w:b/>
          <w:color w:val="000000"/>
          <w:szCs w:val="28"/>
        </w:rPr>
      </w:pPr>
    </w:p>
    <w:p w:rsidR="00EB3B6B" w:rsidRPr="00970765" w:rsidDel="008B4857" w:rsidRDefault="00EB3B6B" w:rsidP="00EB3B6B">
      <w:pPr>
        <w:tabs>
          <w:tab w:val="right" w:leader="underscore" w:pos="8903"/>
        </w:tabs>
        <w:spacing w:after="0" w:line="360" w:lineRule="auto"/>
        <w:ind w:firstLine="0"/>
        <w:jc w:val="center"/>
        <w:rPr>
          <w:del w:id="5" w:author="Пользователь Windows" w:date="2018-12-10T11:12:00Z"/>
          <w:rFonts w:eastAsia="Calibri" w:cs="Times New Roman"/>
          <w:b/>
          <w:color w:val="000000"/>
          <w:szCs w:val="28"/>
        </w:rPr>
      </w:pPr>
    </w:p>
    <w:p w:rsidR="00EB3B6B" w:rsidRPr="00970765" w:rsidDel="008B4857" w:rsidRDefault="00EB3B6B" w:rsidP="00EB3B6B">
      <w:pPr>
        <w:tabs>
          <w:tab w:val="right" w:leader="underscore" w:pos="8903"/>
        </w:tabs>
        <w:spacing w:after="0" w:line="360" w:lineRule="auto"/>
        <w:ind w:firstLine="0"/>
        <w:jc w:val="center"/>
        <w:rPr>
          <w:del w:id="6" w:author="Пользователь Windows" w:date="2018-12-10T11:12:00Z"/>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Default="00EB3B6B" w:rsidP="00EB3B6B">
      <w:pPr>
        <w:tabs>
          <w:tab w:val="right" w:leader="underscore" w:pos="8903"/>
        </w:tabs>
        <w:spacing w:after="0" w:line="360" w:lineRule="auto"/>
        <w:ind w:firstLine="0"/>
        <w:jc w:val="center"/>
        <w:rPr>
          <w:ins w:id="7" w:author="Пользователь Windows" w:date="2018-12-10T11:13:00Z"/>
          <w:rFonts w:eastAsia="Calibri" w:cs="Times New Roman"/>
          <w:b/>
          <w:color w:val="000000"/>
          <w:szCs w:val="28"/>
        </w:rPr>
      </w:pPr>
    </w:p>
    <w:p w:rsidR="008B4857" w:rsidRDefault="008B4857" w:rsidP="00EB3B6B">
      <w:pPr>
        <w:tabs>
          <w:tab w:val="right" w:leader="underscore" w:pos="8903"/>
        </w:tabs>
        <w:spacing w:after="0" w:line="360" w:lineRule="auto"/>
        <w:ind w:firstLine="0"/>
        <w:jc w:val="center"/>
        <w:rPr>
          <w:ins w:id="8" w:author="Пользователь Windows" w:date="2018-12-10T11:13:00Z"/>
          <w:rFonts w:eastAsia="Calibri" w:cs="Times New Roman"/>
          <w:b/>
          <w:color w:val="000000"/>
          <w:szCs w:val="28"/>
        </w:rPr>
      </w:pPr>
    </w:p>
    <w:p w:rsidR="008B4857" w:rsidRDefault="008B4857" w:rsidP="00EB3B6B">
      <w:pPr>
        <w:tabs>
          <w:tab w:val="right" w:leader="underscore" w:pos="8903"/>
        </w:tabs>
        <w:spacing w:after="0" w:line="360" w:lineRule="auto"/>
        <w:ind w:firstLine="0"/>
        <w:jc w:val="center"/>
        <w:rPr>
          <w:ins w:id="9" w:author="Пользователь Windows" w:date="2018-12-10T11:13:00Z"/>
          <w:rFonts w:eastAsia="Calibri" w:cs="Times New Roman"/>
          <w:b/>
          <w:color w:val="000000"/>
          <w:szCs w:val="28"/>
        </w:rPr>
      </w:pPr>
    </w:p>
    <w:p w:rsidR="008B4857" w:rsidRPr="00970765" w:rsidRDefault="008B4857"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r w:rsidRPr="00970765">
        <w:rPr>
          <w:rFonts w:eastAsia="Calibri" w:cs="Times New Roman"/>
          <w:b/>
          <w:color w:val="000000"/>
          <w:szCs w:val="28"/>
        </w:rPr>
        <w:t>Пояснювальна записка</w:t>
      </w:r>
      <w:r w:rsidRPr="00970765">
        <w:rPr>
          <w:rFonts w:eastAsia="Calibri" w:cs="Times New Roman"/>
          <w:b/>
          <w:color w:val="000000"/>
          <w:szCs w:val="28"/>
        </w:rPr>
        <w:br/>
        <w:t>до дипломного проекту</w:t>
      </w:r>
    </w:p>
    <w:p w:rsidR="00EB3B6B" w:rsidRPr="00970765" w:rsidDel="008B4857" w:rsidRDefault="00EB3B6B" w:rsidP="00EB3B6B">
      <w:pPr>
        <w:tabs>
          <w:tab w:val="left" w:leader="underscore" w:pos="8903"/>
        </w:tabs>
        <w:spacing w:after="0" w:line="360" w:lineRule="auto"/>
        <w:ind w:firstLine="0"/>
        <w:jc w:val="center"/>
        <w:rPr>
          <w:del w:id="10" w:author="Пользователь Windows" w:date="2018-12-10T11:13:00Z"/>
          <w:rFonts w:eastAsia="Calibri" w:cs="Times New Roman"/>
          <w:color w:val="000000"/>
          <w:szCs w:val="28"/>
        </w:rPr>
      </w:pPr>
    </w:p>
    <w:p w:rsidR="00EB3B6B" w:rsidRPr="00970765" w:rsidDel="008B4857" w:rsidRDefault="00EB3B6B" w:rsidP="00EB3B6B">
      <w:pPr>
        <w:tabs>
          <w:tab w:val="left" w:leader="underscore" w:pos="8903"/>
        </w:tabs>
        <w:spacing w:after="0" w:line="360" w:lineRule="auto"/>
        <w:ind w:firstLine="0"/>
        <w:jc w:val="center"/>
        <w:rPr>
          <w:del w:id="11" w:author="Пользователь Windows" w:date="2018-12-10T11:13:00Z"/>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ins w:id="12" w:author="Пользователь Windows" w:date="2018-12-10T11:13:00Z"/>
          <w:rFonts w:eastAsia="Calibri" w:cs="Times New Roman"/>
          <w:color w:val="000000"/>
          <w:szCs w:val="28"/>
        </w:rPr>
      </w:pPr>
    </w:p>
    <w:p w:rsidR="008B4857" w:rsidRDefault="008B4857" w:rsidP="00EB3B6B">
      <w:pPr>
        <w:tabs>
          <w:tab w:val="left" w:leader="underscore" w:pos="8903"/>
        </w:tabs>
        <w:spacing w:after="0" w:line="360" w:lineRule="auto"/>
        <w:ind w:firstLine="0"/>
        <w:jc w:val="center"/>
        <w:rPr>
          <w:ins w:id="13" w:author="Пользователь Windows" w:date="2018-12-10T11:13:00Z"/>
          <w:rFonts w:eastAsia="Calibri" w:cs="Times New Roman"/>
          <w:color w:val="000000"/>
          <w:szCs w:val="28"/>
        </w:rPr>
      </w:pPr>
    </w:p>
    <w:p w:rsidR="008B4857" w:rsidRDefault="008B4857" w:rsidP="00EB3B6B">
      <w:pPr>
        <w:tabs>
          <w:tab w:val="left" w:leader="underscore" w:pos="8903"/>
        </w:tabs>
        <w:spacing w:after="0" w:line="360" w:lineRule="auto"/>
        <w:ind w:firstLine="0"/>
        <w:jc w:val="center"/>
        <w:rPr>
          <w:ins w:id="14" w:author="Пользователь Windows" w:date="2018-12-10T11:13:00Z"/>
          <w:rFonts w:eastAsia="Calibri" w:cs="Times New Roman"/>
          <w:color w:val="000000"/>
          <w:szCs w:val="28"/>
        </w:rPr>
      </w:pPr>
    </w:p>
    <w:p w:rsidR="008B4857" w:rsidRDefault="008B4857" w:rsidP="00EB3B6B">
      <w:pPr>
        <w:tabs>
          <w:tab w:val="left" w:leader="underscore" w:pos="8903"/>
        </w:tabs>
        <w:spacing w:after="0" w:line="360" w:lineRule="auto"/>
        <w:ind w:firstLine="0"/>
        <w:jc w:val="center"/>
        <w:rPr>
          <w:ins w:id="15" w:author="Пользователь Windows" w:date="2018-12-10T11:13:00Z"/>
          <w:rFonts w:eastAsia="Calibri" w:cs="Times New Roman"/>
          <w:color w:val="000000"/>
          <w:szCs w:val="28"/>
        </w:rPr>
      </w:pPr>
    </w:p>
    <w:p w:rsidR="008B4857" w:rsidRDefault="008B4857" w:rsidP="00EB3B6B">
      <w:pPr>
        <w:tabs>
          <w:tab w:val="left" w:leader="underscore" w:pos="8903"/>
        </w:tabs>
        <w:spacing w:after="0" w:line="360" w:lineRule="auto"/>
        <w:ind w:firstLine="0"/>
        <w:jc w:val="center"/>
        <w:rPr>
          <w:ins w:id="16" w:author="Пользователь Windows" w:date="2018-12-10T11:13:00Z"/>
          <w:rFonts w:eastAsia="Calibri" w:cs="Times New Roman"/>
          <w:color w:val="000000"/>
          <w:szCs w:val="28"/>
        </w:rPr>
      </w:pPr>
    </w:p>
    <w:p w:rsidR="008B4857" w:rsidRPr="00970765" w:rsidRDefault="008B4857" w:rsidP="00EB3B6B">
      <w:pPr>
        <w:tabs>
          <w:tab w:val="left" w:leader="underscore" w:pos="8903"/>
        </w:tabs>
        <w:spacing w:after="0" w:line="360" w:lineRule="auto"/>
        <w:ind w:firstLine="0"/>
        <w:jc w:val="center"/>
        <w:rPr>
          <w:rFonts w:eastAsia="Calibri" w:cs="Times New Roman"/>
          <w:color w:val="000000"/>
          <w:szCs w:val="28"/>
        </w:rPr>
      </w:pPr>
    </w:p>
    <w:p w:rsidR="00EB3B6B" w:rsidRPr="00970765" w:rsidDel="008B4857" w:rsidRDefault="00EB3B6B" w:rsidP="00EB3B6B">
      <w:pPr>
        <w:tabs>
          <w:tab w:val="left" w:leader="underscore" w:pos="8903"/>
        </w:tabs>
        <w:spacing w:after="0" w:line="360" w:lineRule="auto"/>
        <w:ind w:firstLine="0"/>
        <w:jc w:val="center"/>
        <w:rPr>
          <w:del w:id="17" w:author="Пользователь Windows" w:date="2018-12-10T11:12:00Z"/>
          <w:rFonts w:eastAsia="Calibri" w:cs="Times New Roman"/>
          <w:color w:val="000000"/>
          <w:szCs w:val="28"/>
        </w:rPr>
      </w:pPr>
    </w:p>
    <w:p w:rsidR="00EB3B6B" w:rsidRPr="00970765" w:rsidDel="008B4857" w:rsidRDefault="00EB3B6B" w:rsidP="00EB3B6B">
      <w:pPr>
        <w:tabs>
          <w:tab w:val="left" w:leader="underscore" w:pos="8903"/>
        </w:tabs>
        <w:spacing w:after="0" w:line="360" w:lineRule="auto"/>
        <w:ind w:firstLine="0"/>
        <w:jc w:val="center"/>
        <w:rPr>
          <w:del w:id="18" w:author="Пользователь Windows" w:date="2018-12-10T11:12:00Z"/>
          <w:rFonts w:eastAsia="Calibri" w:cs="Times New Roman"/>
          <w:color w:val="000000"/>
          <w:szCs w:val="28"/>
        </w:rPr>
      </w:pPr>
    </w:p>
    <w:p w:rsidR="00EB3B6B" w:rsidRPr="00970765" w:rsidDel="008B4857" w:rsidRDefault="00EB3B6B" w:rsidP="00EB3B6B">
      <w:pPr>
        <w:tabs>
          <w:tab w:val="left" w:leader="underscore" w:pos="8903"/>
        </w:tabs>
        <w:spacing w:after="0" w:line="360" w:lineRule="auto"/>
        <w:ind w:firstLine="0"/>
        <w:jc w:val="center"/>
        <w:rPr>
          <w:del w:id="19" w:author="Пользователь Windows" w:date="2018-12-10T11:13:00Z"/>
          <w:rFonts w:eastAsia="Calibri" w:cs="Times New Roman"/>
          <w:color w:val="000000"/>
          <w:szCs w:val="28"/>
        </w:rPr>
      </w:pPr>
    </w:p>
    <w:p w:rsidR="00EB3B6B" w:rsidRPr="00970765" w:rsidDel="008B4857" w:rsidRDefault="00EB3B6B" w:rsidP="00EB3B6B">
      <w:pPr>
        <w:tabs>
          <w:tab w:val="left" w:leader="underscore" w:pos="8903"/>
        </w:tabs>
        <w:spacing w:after="0" w:line="360" w:lineRule="auto"/>
        <w:ind w:firstLine="0"/>
        <w:jc w:val="center"/>
        <w:rPr>
          <w:del w:id="20" w:author="Пользователь Windows" w:date="2018-12-10T11:13:00Z"/>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r w:rsidRPr="00970765">
        <w:rPr>
          <w:rFonts w:eastAsia="Calibri" w:cs="Times New Roman"/>
          <w:color w:val="000000"/>
          <w:szCs w:val="28"/>
        </w:rPr>
        <w:t>на тему: «</w:t>
      </w:r>
      <w:r w:rsidR="00856193" w:rsidRPr="00970765">
        <w:rPr>
          <w:rFonts w:eastAsia="Calibri" w:cs="Times New Roman"/>
          <w:color w:val="000000"/>
          <w:szCs w:val="28"/>
        </w:rPr>
        <w:t>Експериментальна</w:t>
      </w:r>
      <w:r w:rsidR="008D51EA" w:rsidRPr="00970765">
        <w:rPr>
          <w:rFonts w:eastAsia="Calibri" w:cs="Times New Roman"/>
          <w:color w:val="000000"/>
          <w:szCs w:val="28"/>
        </w:rPr>
        <w:t xml:space="preserve"> установка для дослідження двомасових електромеханічних систем з пружнім механічним </w:t>
      </w:r>
      <w:r w:rsidR="00856193" w:rsidRPr="00970765">
        <w:rPr>
          <w:rFonts w:eastAsia="Calibri" w:cs="Times New Roman"/>
          <w:color w:val="000000"/>
          <w:szCs w:val="28"/>
        </w:rPr>
        <w:t>зв’язком</w:t>
      </w:r>
      <w:r w:rsidRPr="00970765">
        <w:rPr>
          <w:rFonts w:eastAsia="Calibri" w:cs="Times New Roman"/>
          <w:color w:val="000000"/>
          <w:szCs w:val="28"/>
        </w:rPr>
        <w:t>»</w:t>
      </w: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ins w:id="21" w:author="Пользователь Windows" w:date="2018-12-10T11:12:00Z"/>
          <w:rFonts w:eastAsia="Calibri" w:cs="Times New Roman"/>
          <w:color w:val="000000"/>
          <w:szCs w:val="28"/>
        </w:rPr>
      </w:pPr>
    </w:p>
    <w:p w:rsidR="008B4857" w:rsidRDefault="008B4857" w:rsidP="00EB3B6B">
      <w:pPr>
        <w:spacing w:after="0" w:line="360" w:lineRule="auto"/>
        <w:ind w:firstLine="0"/>
        <w:jc w:val="center"/>
        <w:rPr>
          <w:ins w:id="22" w:author="Пользователь Windows" w:date="2018-12-10T11:12:00Z"/>
          <w:rFonts w:eastAsia="Calibri" w:cs="Times New Roman"/>
          <w:color w:val="000000"/>
          <w:szCs w:val="28"/>
        </w:rPr>
      </w:pPr>
    </w:p>
    <w:p w:rsidR="008B4857" w:rsidRDefault="008B4857" w:rsidP="00EB3B6B">
      <w:pPr>
        <w:spacing w:after="0" w:line="360" w:lineRule="auto"/>
        <w:ind w:firstLine="0"/>
        <w:jc w:val="center"/>
        <w:rPr>
          <w:ins w:id="23" w:author="Пользователь Windows" w:date="2018-12-10T11:12:00Z"/>
          <w:rFonts w:eastAsia="Calibri" w:cs="Times New Roman"/>
          <w:color w:val="000000"/>
          <w:szCs w:val="28"/>
        </w:rPr>
      </w:pPr>
    </w:p>
    <w:p w:rsidR="008B4857" w:rsidRDefault="008B4857" w:rsidP="00EB3B6B">
      <w:pPr>
        <w:spacing w:after="0" w:line="360" w:lineRule="auto"/>
        <w:ind w:firstLine="0"/>
        <w:jc w:val="center"/>
        <w:rPr>
          <w:ins w:id="24" w:author="Пользователь Windows" w:date="2018-12-10T11:12:00Z"/>
          <w:rFonts w:eastAsia="Calibri" w:cs="Times New Roman"/>
          <w:color w:val="000000"/>
          <w:szCs w:val="28"/>
        </w:rPr>
      </w:pPr>
    </w:p>
    <w:p w:rsidR="008B4857" w:rsidRPr="00970765" w:rsidRDefault="008B4857"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Del="008B4857" w:rsidRDefault="00EB3B6B" w:rsidP="00EB3B6B">
      <w:pPr>
        <w:spacing w:after="0" w:line="360" w:lineRule="auto"/>
        <w:ind w:firstLine="0"/>
        <w:jc w:val="center"/>
        <w:rPr>
          <w:del w:id="25" w:author="Пользователь Windows" w:date="2018-12-10T11:13:00Z"/>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4B2621" w:rsidRPr="00970765" w:rsidRDefault="00EB3B6B" w:rsidP="004B2621">
      <w:pPr>
        <w:spacing w:after="0" w:line="240" w:lineRule="auto"/>
        <w:jc w:val="center"/>
        <w:rPr>
          <w:rFonts w:eastAsia="Calibri" w:cs="Times New Roman"/>
          <w:color w:val="000000"/>
          <w:szCs w:val="28"/>
        </w:rPr>
      </w:pPr>
      <w:r w:rsidRPr="00970765">
        <w:rPr>
          <w:rFonts w:eastAsia="Calibri" w:cs="Times New Roman"/>
          <w:color w:val="000000"/>
          <w:szCs w:val="28"/>
        </w:rPr>
        <w:t>Київ – 2018 р.</w:t>
      </w:r>
      <w:r w:rsidR="004B2621" w:rsidRPr="00970765">
        <w:rPr>
          <w:rFonts w:eastAsia="Calibri" w:cs="Times New Roman"/>
          <w:color w:val="000000"/>
          <w:szCs w:val="28"/>
        </w:rPr>
        <w:br w:type="page"/>
      </w:r>
    </w:p>
    <w:p w:rsidR="00EB3B6B" w:rsidRPr="00970765" w:rsidDel="008B4857" w:rsidRDefault="00EB3B6B" w:rsidP="00EB3B6B">
      <w:pPr>
        <w:spacing w:after="0" w:line="240" w:lineRule="auto"/>
        <w:jc w:val="center"/>
        <w:rPr>
          <w:del w:id="26" w:author="Пользователь Windows" w:date="2018-12-10T11:13:00Z"/>
          <w:rFonts w:eastAsia="Times New Roman" w:cs="Times New Roman"/>
          <w:b/>
          <w:bCs/>
          <w:szCs w:val="28"/>
          <w:lang w:eastAsia="ru-RU"/>
        </w:rPr>
      </w:pPr>
    </w:p>
    <w:p w:rsidR="00462B4B" w:rsidRPr="00970765" w:rsidRDefault="00462B4B" w:rsidP="00462B4B">
      <w:pPr>
        <w:spacing w:line="360" w:lineRule="auto"/>
        <w:jc w:val="center"/>
        <w:rPr>
          <w:b/>
        </w:rPr>
      </w:pPr>
      <w:bookmarkStart w:id="27" w:name="_Toc528498282"/>
      <w:bookmarkStart w:id="28" w:name="_Toc528498618"/>
      <w:bookmarkStart w:id="29" w:name="_Toc528498781"/>
      <w:r w:rsidRPr="00970765">
        <w:rPr>
          <w:b/>
        </w:rPr>
        <w:t>РЕФЕРАТ</w:t>
      </w:r>
      <w:bookmarkEnd w:id="27"/>
      <w:bookmarkEnd w:id="28"/>
      <w:bookmarkEnd w:id="29"/>
    </w:p>
    <w:p w:rsidR="00462B4B" w:rsidRPr="00970765" w:rsidRDefault="00462B4B" w:rsidP="00462B4B">
      <w:pPr>
        <w:spacing w:line="360" w:lineRule="auto"/>
        <w:ind w:firstLine="709"/>
        <w:jc w:val="both"/>
        <w:rPr>
          <w:szCs w:val="28"/>
        </w:rPr>
      </w:pPr>
      <w:r w:rsidRPr="00970765">
        <w:rPr>
          <w:szCs w:val="28"/>
        </w:rPr>
        <w:t xml:space="preserve">Дипломна робота містить </w:t>
      </w:r>
      <w:r w:rsidR="00FF66E2" w:rsidRPr="00970765">
        <w:rPr>
          <w:szCs w:val="28"/>
        </w:rPr>
        <w:t xml:space="preserve">88 </w:t>
      </w:r>
      <w:r w:rsidR="008D51EA" w:rsidRPr="00970765">
        <w:rPr>
          <w:szCs w:val="28"/>
        </w:rPr>
        <w:t>сторін</w:t>
      </w:r>
      <w:r w:rsidRPr="00970765">
        <w:rPr>
          <w:szCs w:val="28"/>
        </w:rPr>
        <w:t>к</w:t>
      </w:r>
      <w:r w:rsidR="008D51EA" w:rsidRPr="00970765">
        <w:rPr>
          <w:szCs w:val="28"/>
        </w:rPr>
        <w:t>и</w:t>
      </w:r>
      <w:r w:rsidR="00226BAD" w:rsidRPr="00970765">
        <w:rPr>
          <w:szCs w:val="28"/>
        </w:rPr>
        <w:t>, 32</w:t>
      </w:r>
      <w:r w:rsidR="00E174B4" w:rsidRPr="00970765">
        <w:rPr>
          <w:szCs w:val="28"/>
        </w:rPr>
        <w:t xml:space="preserve"> р</w:t>
      </w:r>
      <w:r w:rsidR="00226BAD" w:rsidRPr="00970765">
        <w:rPr>
          <w:szCs w:val="28"/>
        </w:rPr>
        <w:t>исунки</w:t>
      </w:r>
      <w:r w:rsidR="00802175" w:rsidRPr="00970765">
        <w:rPr>
          <w:szCs w:val="28"/>
        </w:rPr>
        <w:t>, 30 таблиць</w:t>
      </w:r>
    </w:p>
    <w:p w:rsidR="00D62517" w:rsidRPr="00970765" w:rsidRDefault="00D62517" w:rsidP="00462B4B">
      <w:pPr>
        <w:spacing w:line="360" w:lineRule="auto"/>
        <w:ind w:firstLine="709"/>
        <w:jc w:val="both"/>
        <w:rPr>
          <w:szCs w:val="28"/>
        </w:rPr>
      </w:pPr>
      <w:r w:rsidRPr="00970765">
        <w:rPr>
          <w:szCs w:val="28"/>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Pr="00970765" w:rsidRDefault="00462B4B" w:rsidP="00462B4B">
      <w:pPr>
        <w:tabs>
          <w:tab w:val="left" w:pos="1080"/>
        </w:tabs>
        <w:spacing w:line="360" w:lineRule="auto"/>
        <w:ind w:firstLine="709"/>
        <w:jc w:val="both"/>
        <w:rPr>
          <w:szCs w:val="28"/>
        </w:rPr>
      </w:pPr>
      <w:r w:rsidRPr="00970765">
        <w:rPr>
          <w:szCs w:val="28"/>
        </w:rPr>
        <w:t xml:space="preserve">Метою </w:t>
      </w:r>
      <w:r w:rsidR="00F84A9B" w:rsidRPr="00970765">
        <w:rPr>
          <w:szCs w:val="28"/>
        </w:rPr>
        <w:t>магістерської</w:t>
      </w:r>
      <w:r w:rsidRPr="00970765">
        <w:rPr>
          <w:szCs w:val="28"/>
        </w:rPr>
        <w:t xml:space="preserve"> роботи є розробка </w:t>
      </w:r>
      <w:r w:rsidR="00856193" w:rsidRPr="00970765">
        <w:rPr>
          <w:szCs w:val="28"/>
        </w:rPr>
        <w:t>експериментальної</w:t>
      </w:r>
      <w:r w:rsidR="00D62517" w:rsidRPr="00970765">
        <w:rPr>
          <w:szCs w:val="28"/>
        </w:rPr>
        <w:t xml:space="preserve"> </w:t>
      </w:r>
      <w:r w:rsidRPr="00970765">
        <w:rPr>
          <w:szCs w:val="28"/>
        </w:rPr>
        <w:t>установки для дослідження двомасових електромеханічних систем</w:t>
      </w:r>
      <w:r w:rsidR="00D62517" w:rsidRPr="00970765">
        <w:rPr>
          <w:szCs w:val="28"/>
        </w:rPr>
        <w:t xml:space="preserve"> із пружнім механічним </w:t>
      </w:r>
      <w:r w:rsidR="00856193" w:rsidRPr="00970765">
        <w:rPr>
          <w:szCs w:val="28"/>
        </w:rPr>
        <w:t>зв’язком</w:t>
      </w:r>
      <w:r w:rsidRPr="00970765">
        <w:rPr>
          <w:szCs w:val="28"/>
        </w:rPr>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D62517" w:rsidRPr="00970765" w:rsidRDefault="00D62517" w:rsidP="00462B4B">
      <w:pPr>
        <w:tabs>
          <w:tab w:val="left" w:pos="1080"/>
        </w:tabs>
        <w:spacing w:line="360" w:lineRule="auto"/>
        <w:ind w:firstLine="709"/>
        <w:jc w:val="both"/>
        <w:rPr>
          <w:szCs w:val="28"/>
        </w:rPr>
      </w:pPr>
      <w:r w:rsidRPr="00970765">
        <w:rPr>
          <w:szCs w:val="28"/>
        </w:rPr>
        <w:t>Отримані підтверджують можливість використання лабораторної установки та моделюючої програми у навчальних цілях.</w:t>
      </w:r>
    </w:p>
    <w:p w:rsidR="00462B4B" w:rsidRPr="00970765" w:rsidRDefault="00462B4B" w:rsidP="00462B4B">
      <w:pPr>
        <w:spacing w:line="360" w:lineRule="auto"/>
        <w:jc w:val="both"/>
      </w:pPr>
      <w:bookmarkStart w:id="30" w:name="_Toc528498283"/>
      <w:bookmarkStart w:id="31" w:name="_Toc528498619"/>
      <w:bookmarkStart w:id="32" w:name="_Toc528498782"/>
      <w:r w:rsidRPr="00970765">
        <w:tab/>
        <w:t xml:space="preserve">СИНХРОННИЙ ЕЛЕКТРОПРИВОД, СИНХРОННИЙ ДВИГУН ІЗ ПОСТІЙНИМИ МАГНІТАМИ, ДВИГУН, ПРОГРАМНЕ ЗАБЕЗПЕЧЕННЯ, BOSH, </w:t>
      </w:r>
      <w:r w:rsidRPr="00970765">
        <w:rPr>
          <w:szCs w:val="28"/>
        </w:rPr>
        <w:t>REXROTH</w:t>
      </w:r>
      <w:r w:rsidRPr="00970765">
        <w:t xml:space="preserve">, </w:t>
      </w:r>
      <w:r w:rsidRPr="00970765">
        <w:rPr>
          <w:szCs w:val="28"/>
        </w:rPr>
        <w:t>INDRADRIVE</w:t>
      </w:r>
      <w:r w:rsidRPr="00970765">
        <w:t xml:space="preserve"> КЕРУВАННЯМ МОДЕЛЮВАННЯ, МАТЕМАТИ</w:t>
      </w:r>
      <w:r w:rsidR="008D51EA" w:rsidRPr="00970765">
        <w:t>Ч</w:t>
      </w:r>
      <w:r w:rsidRPr="00970765">
        <w:t>НА МОДЕЛЬ</w:t>
      </w:r>
      <w:r w:rsidRPr="00970765">
        <w:rPr>
          <w:b/>
          <w:noProof/>
          <w:lang w:val="ru-RU" w:eastAsia="ru-RU"/>
        </w:rPr>
        <mc:AlternateContent>
          <mc:Choice Requires="wpg">
            <w:drawing>
              <wp:anchor distT="0" distB="0" distL="114300" distR="114300" simplePos="0" relativeHeight="251659264" behindDoc="0" locked="1" layoutInCell="0" allowOverlap="1" wp14:anchorId="74A69552" wp14:editId="35BB6A8B">
                <wp:simplePos x="0" y="0"/>
                <wp:positionH relativeFrom="page">
                  <wp:posOffset>714375</wp:posOffset>
                </wp:positionH>
                <wp:positionV relativeFrom="page">
                  <wp:posOffset>228600</wp:posOffset>
                </wp:positionV>
                <wp:extent cx="6708140" cy="10189210"/>
                <wp:effectExtent l="0" t="0" r="0" b="215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8140" cy="10189210"/>
                          <a:chOff x="0" y="0"/>
                          <a:chExt cx="20364"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722AC5" w:rsidRDefault="00FE34FF"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BB7AA8" w:rsidRDefault="00FE34FF" w:rsidP="00FF66E2">
                              <w:pPr>
                                <w:rPr>
                                  <w:sz w:val="32"/>
                                  <w:szCs w:val="32"/>
                                </w:rPr>
                              </w:pPr>
                            </w:p>
                            <w:p w:rsidR="00FE34FF" w:rsidRPr="00174CD4" w:rsidRDefault="00FE34FF"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FF66E2">
                                <w:pPr>
                                  <w:ind w:firstLine="0"/>
                                  <w:rPr>
                                    <w:rFonts w:ascii="Journal" w:hAnsi="Journal"/>
                                  </w:rPr>
                                </w:pPr>
                                <w:r>
                                  <w:rPr>
                                    <w:sz w:val="18"/>
                                    <w:lang w:val="en-US"/>
                                  </w:rPr>
                                  <w:t>Developer</w:t>
                                </w: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743FC5" w:rsidRDefault="00FE34FF" w:rsidP="001404AD">
                                <w:pPr>
                                  <w:spacing w:after="0"/>
                                  <w:ind w:firstLine="0"/>
                                  <w:rPr>
                                    <w:rFonts w:ascii="Journal" w:hAnsi="Journal"/>
                                  </w:rPr>
                                </w:pPr>
                                <w:r>
                                  <w:rPr>
                                    <w:sz w:val="16"/>
                                    <w:szCs w:val="16"/>
                                  </w:rPr>
                                  <w:t>Комарь О.Г.</w:t>
                                </w:r>
                              </w:p>
                              <w:p w:rsidR="00FE34FF" w:rsidRPr="00743FC5" w:rsidRDefault="00FE34FF"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FF66E2">
                                <w:pPr>
                                  <w:ind w:firstLine="0"/>
                                  <w:rPr>
                                    <w:sz w:val="20"/>
                                    <w:lang w:val="en-US"/>
                                  </w:rPr>
                                </w:pPr>
                                <w:r>
                                  <w:rPr>
                                    <w:sz w:val="20"/>
                                    <w:lang w:val="en-US"/>
                                  </w:rPr>
                                  <w:t>Checked</w:t>
                                </w:r>
                              </w:p>
                              <w:p w:rsidR="00FE34FF" w:rsidRDefault="00FE34FF" w:rsidP="00462B4B">
                                <w:pPr>
                                  <w:ind w:firstLine="0"/>
                                  <w:rPr>
                                    <w:rFonts w:ascii="Journal" w:hAnsi="Journal"/>
                                  </w:rPr>
                                </w:pPr>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FF66E2" w:rsidDel="008B4857" w:rsidRDefault="00FE34FF" w:rsidP="001404AD">
                                <w:pPr>
                                  <w:ind w:firstLine="0"/>
                                  <w:rPr>
                                    <w:del w:id="33" w:author="Пользователь Windows" w:date="2018-12-10T11:13:00Z"/>
                                    <w:sz w:val="18"/>
                                    <w:szCs w:val="18"/>
                                    <w:lang w:val="en-US"/>
                                  </w:rPr>
                                </w:pPr>
                                <w:del w:id="34" w:author="Пользователь Windows" w:date="2018-12-10T11:13:00Z">
                                  <w:r w:rsidDel="008B4857">
                                    <w:rPr>
                                      <w:sz w:val="18"/>
                                      <w:szCs w:val="18"/>
                                      <w:lang w:val="en-US"/>
                                    </w:rPr>
                                    <w:delText>U. Zaichenko</w:delText>
                                  </w:r>
                                </w:del>
                              </w:p>
                              <w:p w:rsidR="00FE34FF" w:rsidRPr="002C1033" w:rsidRDefault="00FE34FF"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ind w:firstLine="0"/>
                                  <w:rPr>
                                    <w:rFonts w:ascii="Journal" w:hAnsi="Journal"/>
                                  </w:rPr>
                                </w:pP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5602C8" w:rsidRDefault="00FE34FF"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1404AD">
                                <w:pPr>
                                  <w:ind w:firstLine="0"/>
                                  <w:rPr>
                                    <w:rFonts w:ascii="Journal" w:hAnsi="Journal"/>
                                  </w:rPr>
                                </w:pPr>
                                <w:r>
                                  <w:rPr>
                                    <w:sz w:val="20"/>
                                    <w:lang w:val="en-US"/>
                                  </w:rPr>
                                  <w:t>N</w:t>
                                </w:r>
                                <w:r>
                                  <w:rPr>
                                    <w:sz w:val="20"/>
                                  </w:rPr>
                                  <w:t xml:space="preserve">. </w:t>
                                </w:r>
                                <w:r>
                                  <w:rPr>
                                    <w:sz w:val="20"/>
                                    <w:lang w:val="en-US"/>
                                  </w:rPr>
                                  <w:t>contr</w:t>
                                </w:r>
                                <w:r>
                                  <w:rPr>
                                    <w:sz w:val="20"/>
                                  </w:rPr>
                                  <w:t>.</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8F666E" w:rsidRDefault="00FE34FF"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1404AD">
                                <w:pPr>
                                  <w:ind w:firstLine="0"/>
                                  <w:rPr>
                                    <w:rFonts w:ascii="Journal" w:hAnsi="Journal"/>
                                  </w:rPr>
                                </w:pPr>
                                <w:r>
                                  <w:rPr>
                                    <w:sz w:val="20"/>
                                    <w:lang w:val="en-US"/>
                                  </w:rPr>
                                  <w:t>Approved</w:t>
                                </w:r>
                                <w:r>
                                  <w:rPr>
                                    <w:sz w:val="20"/>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FF66E2" w:rsidRDefault="00FE34FF" w:rsidP="001404AD">
                                <w:pPr>
                                  <w:ind w:firstLine="0"/>
                                  <w:rPr>
                                    <w:sz w:val="18"/>
                                    <w:szCs w:val="18"/>
                                    <w:lang w:val="en-US"/>
                                  </w:rPr>
                                </w:pPr>
                                <w:r>
                                  <w:rPr>
                                    <w:sz w:val="20"/>
                                    <w:szCs w:val="20"/>
                                    <w:lang w:val="en-US"/>
                                  </w:rPr>
                                  <w:t>Peresada</w:t>
                                </w:r>
                                <w:r w:rsidRPr="00447E12">
                                  <w:rPr>
                                    <w:sz w:val="18"/>
                                    <w:szCs w:val="18"/>
                                  </w:rPr>
                                  <w:t xml:space="preserve"> </w:t>
                                </w:r>
                                <w:r>
                                  <w:rPr>
                                    <w:sz w:val="18"/>
                                    <w:szCs w:val="18"/>
                                  </w:rPr>
                                  <w:t>S</w:t>
                                </w:r>
                                <w:r w:rsidRPr="00447E12">
                                  <w:rPr>
                                    <w:sz w:val="18"/>
                                    <w:szCs w:val="18"/>
                                  </w:rPr>
                                  <w:t>.</w:t>
                                </w:r>
                                <w:r>
                                  <w:rPr>
                                    <w:sz w:val="18"/>
                                    <w:szCs w:val="18"/>
                                    <w:lang w:val="en-US"/>
                                  </w:rPr>
                                  <w:t>M</w:t>
                                </w:r>
                              </w:p>
                              <w:p w:rsidR="00FE34FF" w:rsidRDefault="00FE34FF"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FF66E2" w:rsidRDefault="00FE34FF"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755" y="1924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FF66E2" w:rsidRDefault="00FE34FF" w:rsidP="00FF66E2">
                              <w:pPr>
                                <w:ind w:firstLine="0"/>
                                <w:rPr>
                                  <w:rFonts w:asciiTheme="minorHAnsi" w:hAnsiTheme="minorHAnsi" w:cstheme="minorHAnsi"/>
                                  <w:sz w:val="22"/>
                                </w:rPr>
                              </w:pPr>
                              <w:r w:rsidRPr="00FF66E2">
                                <w:rPr>
                                  <w:rFonts w:asciiTheme="minorHAnsi" w:hAnsiTheme="minorHAnsi" w:cstheme="minorHAnsi"/>
                                  <w:sz w:val="22"/>
                                  <w:lang w:val="en-US"/>
                                </w:rPr>
                                <w:t>NTUU</w:t>
                              </w:r>
                              <w:r w:rsidRPr="00FF66E2">
                                <w:rPr>
                                  <w:rFonts w:asciiTheme="minorHAnsi" w:hAnsiTheme="minorHAnsi" w:cstheme="minorHAnsi"/>
                                  <w:sz w:val="22"/>
                                </w:rPr>
                                <w:t xml:space="preserve"> «К</w:t>
                              </w:r>
                              <w:r w:rsidRPr="00FF66E2">
                                <w:rPr>
                                  <w:rFonts w:asciiTheme="minorHAnsi" w:hAnsiTheme="minorHAnsi" w:cstheme="minorHAnsi"/>
                                  <w:sz w:val="22"/>
                                  <w:lang w:val="en-US"/>
                                </w:rPr>
                                <w:t>P</w:t>
                              </w:r>
                              <w:r w:rsidRPr="00FF66E2">
                                <w:rPr>
                                  <w:rFonts w:asciiTheme="minorHAnsi" w:hAnsiTheme="minorHAnsi" w:cstheme="minorHAnsi"/>
                                  <w:sz w:val="22"/>
                                </w:rPr>
                                <w:t xml:space="preserve">І», </w:t>
                              </w:r>
                              <w:r w:rsidRPr="00FF66E2">
                                <w:rPr>
                                  <w:rFonts w:asciiTheme="minorHAnsi" w:hAnsiTheme="minorHAnsi" w:cstheme="minorHAnsi"/>
                                  <w:sz w:val="22"/>
                                  <w:lang w:val="en-US"/>
                                </w:rPr>
                                <w:t>FEA</w:t>
                              </w:r>
                              <w:r w:rsidRPr="00FF66E2">
                                <w:rPr>
                                  <w:rFonts w:asciiTheme="minorHAnsi" w:hAnsiTheme="minorHAnsi" w:cstheme="minorHAnsi"/>
                                  <w:sz w:val="22"/>
                                </w:rPr>
                                <w:t>, Е</w:t>
                              </w:r>
                              <w:r w:rsidRPr="00FF66E2">
                                <w:rPr>
                                  <w:rFonts w:asciiTheme="minorHAnsi" w:hAnsiTheme="minorHAnsi" w:cstheme="minorHAnsi"/>
                                  <w:sz w:val="22"/>
                                  <w:lang w:val="en-US"/>
                                </w:rPr>
                                <w:t>P</w:t>
                              </w:r>
                              <w:r w:rsidRPr="00FF66E2">
                                <w:rPr>
                                  <w:rFonts w:asciiTheme="minorHAnsi" w:hAnsiTheme="minorHAnsi" w:cstheme="minorHAnsi"/>
                                  <w:sz w:val="22"/>
                                </w:rPr>
                                <w:t>-71</w:t>
                              </w:r>
                              <w:r w:rsidRPr="00FF66E2">
                                <w:rPr>
                                  <w:rFonts w:asciiTheme="minorHAnsi" w:hAnsiTheme="minorHAnsi" w:cstheme="minorHAnsi"/>
                                  <w:sz w:val="22"/>
                                  <w:lang w:val="en-US"/>
                                </w:rPr>
                                <w:t>mp</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69552" id="Group 58" o:spid="_x0000_s1027" style="position:absolute;left:0;text-align:left;margin-left:56.25pt;margin-top:18pt;width:528.2pt;height:802.3pt;z-index:251659264;mso-position-horizontal-relative:page;mso-position-vertical-relative:page" coordsize="20364,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FE34FF" w:rsidRDefault="00FE34FF" w:rsidP="00462B4B">
                        <w:pPr>
                          <w:jc w:val="center"/>
                          <w:rPr>
                            <w:rFonts w:ascii="Journal" w:hAnsi="Journal"/>
                          </w:rPr>
                        </w:pPr>
                        <w:r>
                          <w:rPr>
                            <w:sz w:val="18"/>
                          </w:rPr>
                          <w:t>Змн</w:t>
                        </w:r>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FE34FF" w:rsidRDefault="00FE34FF"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FE34FF" w:rsidRDefault="00FE34FF" w:rsidP="00462B4B">
                        <w:pPr>
                          <w:jc w:val="center"/>
                          <w:rPr>
                            <w:rFonts w:ascii="Journal" w:hAnsi="Journal"/>
                          </w:rPr>
                        </w:pPr>
                        <w:r>
                          <w:rPr>
                            <w:rFonts w:ascii="Journal" w:hAnsi="Journal"/>
                            <w:sz w:val="18"/>
                          </w:rPr>
                          <w:t>№ докум.</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FE34FF" w:rsidRDefault="00FE34FF"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FE34FF" w:rsidRDefault="00FE34FF"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FE34FF" w:rsidRDefault="00FE34FF" w:rsidP="00462B4B">
                        <w:pPr>
                          <w:jc w:val="center"/>
                          <w:rPr>
                            <w:rFonts w:ascii="Journal" w:hAnsi="Journal"/>
                          </w:rPr>
                        </w:pPr>
                        <w:r>
                          <w:rPr>
                            <w:sz w:val="18"/>
                          </w:rPr>
                          <w:t>Арк.</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FE34FF" w:rsidRPr="00722AC5" w:rsidRDefault="00FE34FF"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FE34FF" w:rsidRPr="00BB7AA8" w:rsidRDefault="00FE34FF" w:rsidP="00FF66E2">
                        <w:pPr>
                          <w:rPr>
                            <w:sz w:val="32"/>
                            <w:szCs w:val="32"/>
                          </w:rPr>
                        </w:pPr>
                      </w:p>
                      <w:p w:rsidR="00FE34FF" w:rsidRPr="00174CD4" w:rsidRDefault="00FE34FF"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FE34FF" w:rsidRDefault="00FE34FF" w:rsidP="00FF66E2">
                          <w:pPr>
                            <w:ind w:firstLine="0"/>
                            <w:rPr>
                              <w:rFonts w:ascii="Journal" w:hAnsi="Journal"/>
                            </w:rPr>
                          </w:pPr>
                          <w:r>
                            <w:rPr>
                              <w:sz w:val="18"/>
                              <w:lang w:val="en-US"/>
                            </w:rPr>
                            <w:t>Developer</w:t>
                          </w:r>
                          <w:r>
                            <w:rPr>
                              <w:sz w:val="18"/>
                            </w:rPr>
                            <w:t xml:space="preserve"> Розро</w:t>
                          </w:r>
                          <w:r>
                            <w:rPr>
                              <w:rFonts w:ascii="Journal" w:hAnsi="Journal"/>
                              <w:sz w:val="18"/>
                            </w:rPr>
                            <w:t>б.</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FE34FF" w:rsidRPr="00743FC5" w:rsidRDefault="00FE34FF" w:rsidP="001404AD">
                          <w:pPr>
                            <w:spacing w:after="0"/>
                            <w:ind w:firstLine="0"/>
                            <w:rPr>
                              <w:rFonts w:ascii="Journal" w:hAnsi="Journal"/>
                            </w:rPr>
                          </w:pPr>
                          <w:r>
                            <w:rPr>
                              <w:sz w:val="16"/>
                              <w:szCs w:val="16"/>
                            </w:rPr>
                            <w:t>Комарь О.Г.</w:t>
                          </w:r>
                        </w:p>
                        <w:p w:rsidR="00FE34FF" w:rsidRPr="00743FC5" w:rsidRDefault="00FE34FF"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FE34FF" w:rsidRDefault="00FE34FF" w:rsidP="00FF66E2">
                          <w:pPr>
                            <w:ind w:firstLine="0"/>
                            <w:rPr>
                              <w:sz w:val="20"/>
                              <w:lang w:val="en-US"/>
                            </w:rPr>
                          </w:pPr>
                          <w:r>
                            <w:rPr>
                              <w:sz w:val="20"/>
                              <w:lang w:val="en-US"/>
                            </w:rPr>
                            <w:t>Checked</w:t>
                          </w:r>
                        </w:p>
                        <w:p w:rsidR="00FE34FF" w:rsidRDefault="00FE34FF" w:rsidP="00462B4B">
                          <w:pPr>
                            <w:ind w:firstLine="0"/>
                            <w:rPr>
                              <w:rFonts w:ascii="Journal" w:hAnsi="Journal"/>
                            </w:rPr>
                          </w:pPr>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FE34FF" w:rsidRPr="00FF66E2" w:rsidDel="008B4857" w:rsidRDefault="00FE34FF" w:rsidP="001404AD">
                          <w:pPr>
                            <w:ind w:firstLine="0"/>
                            <w:rPr>
                              <w:del w:id="35" w:author="Пользователь Windows" w:date="2018-12-10T11:13:00Z"/>
                              <w:sz w:val="18"/>
                              <w:szCs w:val="18"/>
                              <w:lang w:val="en-US"/>
                            </w:rPr>
                          </w:pPr>
                          <w:del w:id="36" w:author="Пользователь Windows" w:date="2018-12-10T11:13:00Z">
                            <w:r w:rsidDel="008B4857">
                              <w:rPr>
                                <w:sz w:val="18"/>
                                <w:szCs w:val="18"/>
                                <w:lang w:val="en-US"/>
                              </w:rPr>
                              <w:delText>U. Zaichenko</w:delText>
                            </w:r>
                          </w:del>
                        </w:p>
                        <w:p w:rsidR="00FE34FF" w:rsidRPr="002C1033" w:rsidRDefault="00FE34FF"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FE34FF" w:rsidRDefault="00FE34FF" w:rsidP="00462B4B">
                          <w:pPr>
                            <w:ind w:firstLine="0"/>
                            <w:rPr>
                              <w:rFonts w:ascii="Journal" w:hAnsi="Journal"/>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FE34FF" w:rsidRPr="005602C8" w:rsidRDefault="00FE34FF"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FE34FF" w:rsidRDefault="00FE34FF" w:rsidP="001404AD">
                          <w:pPr>
                            <w:ind w:firstLine="0"/>
                            <w:rPr>
                              <w:rFonts w:ascii="Journal" w:hAnsi="Journal"/>
                            </w:rPr>
                          </w:pPr>
                          <w:r>
                            <w:rPr>
                              <w:sz w:val="20"/>
                              <w:lang w:val="en-US"/>
                            </w:rPr>
                            <w:t>N</w:t>
                          </w:r>
                          <w:r>
                            <w:rPr>
                              <w:sz w:val="20"/>
                            </w:rPr>
                            <w:t xml:space="preserve">. </w:t>
                          </w:r>
                          <w:r>
                            <w:rPr>
                              <w:sz w:val="20"/>
                              <w:lang w:val="en-US"/>
                            </w:rPr>
                            <w:t>contr</w:t>
                          </w:r>
                          <w:r>
                            <w:rPr>
                              <w:sz w:val="20"/>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FE34FF" w:rsidRPr="008F666E" w:rsidRDefault="00FE34FF"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FE34FF" w:rsidRDefault="00FE34FF" w:rsidP="001404AD">
                          <w:pPr>
                            <w:ind w:firstLine="0"/>
                            <w:rPr>
                              <w:rFonts w:ascii="Journal" w:hAnsi="Journal"/>
                            </w:rPr>
                          </w:pPr>
                          <w:r>
                            <w:rPr>
                              <w:sz w:val="20"/>
                              <w:lang w:val="en-US"/>
                            </w:rPr>
                            <w:t>Approved</w:t>
                          </w:r>
                          <w:r>
                            <w:rPr>
                              <w:sz w:val="20"/>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FE34FF" w:rsidRPr="00FF66E2" w:rsidRDefault="00FE34FF" w:rsidP="001404AD">
                          <w:pPr>
                            <w:ind w:firstLine="0"/>
                            <w:rPr>
                              <w:sz w:val="18"/>
                              <w:szCs w:val="18"/>
                              <w:lang w:val="en-US"/>
                            </w:rPr>
                          </w:pPr>
                          <w:r>
                            <w:rPr>
                              <w:sz w:val="20"/>
                              <w:szCs w:val="20"/>
                              <w:lang w:val="en-US"/>
                            </w:rPr>
                            <w:t>Peresada</w:t>
                          </w:r>
                          <w:r w:rsidRPr="00447E12">
                            <w:rPr>
                              <w:sz w:val="18"/>
                              <w:szCs w:val="18"/>
                            </w:rPr>
                            <w:t xml:space="preserve"> </w:t>
                          </w:r>
                          <w:r>
                            <w:rPr>
                              <w:sz w:val="18"/>
                              <w:szCs w:val="18"/>
                            </w:rPr>
                            <w:t>S</w:t>
                          </w:r>
                          <w:r w:rsidRPr="00447E12">
                            <w:rPr>
                              <w:sz w:val="18"/>
                              <w:szCs w:val="18"/>
                            </w:rPr>
                            <w:t>.</w:t>
                          </w:r>
                          <w:r>
                            <w:rPr>
                              <w:sz w:val="18"/>
                              <w:szCs w:val="18"/>
                              <w:lang w:val="en-US"/>
                            </w:rPr>
                            <w:t>M</w:t>
                          </w:r>
                        </w:p>
                        <w:p w:rsidR="00FE34FF" w:rsidRDefault="00FE34FF" w:rsidP="00462B4B">
                          <w:pPr>
                            <w:rPr>
                              <w:rFonts w:ascii="Journal" w:hAnsi="Journal"/>
                            </w:rPr>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FE34FF" w:rsidRPr="00FF66E2" w:rsidRDefault="00FE34FF"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FE34FF" w:rsidRDefault="00FE34FF"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FE34FF" w:rsidRDefault="00FE34FF" w:rsidP="00462B4B">
                        <w:pPr>
                          <w:jc w:val="center"/>
                          <w:rPr>
                            <w:rFonts w:ascii="Journal" w:hAnsi="Journal"/>
                          </w:rPr>
                        </w:pPr>
                        <w:r>
                          <w:rPr>
                            <w:sz w:val="18"/>
                          </w:rPr>
                          <w:t>Акрушів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FE34FF" w:rsidRDefault="00FE34FF"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755;top:1924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FE34FF" w:rsidRPr="00FF66E2" w:rsidRDefault="00FE34FF" w:rsidP="00FF66E2">
                        <w:pPr>
                          <w:ind w:firstLine="0"/>
                          <w:rPr>
                            <w:rFonts w:asciiTheme="minorHAnsi" w:hAnsiTheme="minorHAnsi" w:cstheme="minorHAnsi"/>
                            <w:sz w:val="22"/>
                          </w:rPr>
                        </w:pPr>
                        <w:r w:rsidRPr="00FF66E2">
                          <w:rPr>
                            <w:rFonts w:asciiTheme="minorHAnsi" w:hAnsiTheme="minorHAnsi" w:cstheme="minorHAnsi"/>
                            <w:sz w:val="22"/>
                            <w:lang w:val="en-US"/>
                          </w:rPr>
                          <w:t>NTUU</w:t>
                        </w:r>
                        <w:r w:rsidRPr="00FF66E2">
                          <w:rPr>
                            <w:rFonts w:asciiTheme="minorHAnsi" w:hAnsiTheme="minorHAnsi" w:cstheme="minorHAnsi"/>
                            <w:sz w:val="22"/>
                          </w:rPr>
                          <w:t xml:space="preserve"> «К</w:t>
                        </w:r>
                        <w:r w:rsidRPr="00FF66E2">
                          <w:rPr>
                            <w:rFonts w:asciiTheme="minorHAnsi" w:hAnsiTheme="minorHAnsi" w:cstheme="minorHAnsi"/>
                            <w:sz w:val="22"/>
                            <w:lang w:val="en-US"/>
                          </w:rPr>
                          <w:t>P</w:t>
                        </w:r>
                        <w:r w:rsidRPr="00FF66E2">
                          <w:rPr>
                            <w:rFonts w:asciiTheme="minorHAnsi" w:hAnsiTheme="minorHAnsi" w:cstheme="minorHAnsi"/>
                            <w:sz w:val="22"/>
                          </w:rPr>
                          <w:t xml:space="preserve">І», </w:t>
                        </w:r>
                        <w:r w:rsidRPr="00FF66E2">
                          <w:rPr>
                            <w:rFonts w:asciiTheme="minorHAnsi" w:hAnsiTheme="minorHAnsi" w:cstheme="minorHAnsi"/>
                            <w:sz w:val="22"/>
                            <w:lang w:val="en-US"/>
                          </w:rPr>
                          <w:t>FEA</w:t>
                        </w:r>
                        <w:r w:rsidRPr="00FF66E2">
                          <w:rPr>
                            <w:rFonts w:asciiTheme="minorHAnsi" w:hAnsiTheme="minorHAnsi" w:cstheme="minorHAnsi"/>
                            <w:sz w:val="22"/>
                          </w:rPr>
                          <w:t>, Е</w:t>
                        </w:r>
                        <w:r w:rsidRPr="00FF66E2">
                          <w:rPr>
                            <w:rFonts w:asciiTheme="minorHAnsi" w:hAnsiTheme="minorHAnsi" w:cstheme="minorHAnsi"/>
                            <w:sz w:val="22"/>
                            <w:lang w:val="en-US"/>
                          </w:rPr>
                          <w:t>P</w:t>
                        </w:r>
                        <w:r w:rsidRPr="00FF66E2">
                          <w:rPr>
                            <w:rFonts w:asciiTheme="minorHAnsi" w:hAnsiTheme="minorHAnsi" w:cstheme="minorHAnsi"/>
                            <w:sz w:val="22"/>
                          </w:rPr>
                          <w:t>-71</w:t>
                        </w:r>
                        <w:r w:rsidRPr="00FF66E2">
                          <w:rPr>
                            <w:rFonts w:asciiTheme="minorHAnsi" w:hAnsiTheme="minorHAnsi" w:cstheme="minorHAnsi"/>
                            <w:sz w:val="22"/>
                            <w:lang w:val="en-US"/>
                          </w:rPr>
                          <w:t>mp</w:t>
                        </w:r>
                      </w:p>
                    </w:txbxContent>
                  </v:textbox>
                </v:rect>
                <w10:wrap anchorx="page" anchory="page"/>
                <w10:anchorlock/>
              </v:group>
            </w:pict>
          </mc:Fallback>
        </mc:AlternateContent>
      </w:r>
      <w:bookmarkEnd w:id="30"/>
      <w:bookmarkEnd w:id="31"/>
      <w:bookmarkEnd w:id="32"/>
      <w:r w:rsidRPr="00970765">
        <w:t xml:space="preserve"> </w:t>
      </w:r>
    </w:p>
    <w:p w:rsidR="00462B4B" w:rsidRPr="00970765" w:rsidRDefault="00462B4B" w:rsidP="00462B4B">
      <w:pPr>
        <w:ind w:firstLine="0"/>
        <w:rPr>
          <w:b/>
        </w:rPr>
      </w:pPr>
      <w:r w:rsidRPr="00970765">
        <w:rPr>
          <w:b/>
        </w:rPr>
        <w:br w:type="page"/>
      </w:r>
    </w:p>
    <w:p w:rsidR="00D62517" w:rsidRPr="00970765" w:rsidRDefault="00D62517" w:rsidP="00D62517">
      <w:pPr>
        <w:spacing w:after="0" w:line="240" w:lineRule="auto"/>
        <w:jc w:val="center"/>
        <w:rPr>
          <w:rFonts w:eastAsia="Times New Roman" w:cs="Times New Roman"/>
          <w:b/>
          <w:bCs/>
          <w:szCs w:val="28"/>
          <w:lang w:eastAsia="ru-RU"/>
        </w:rPr>
      </w:pPr>
    </w:p>
    <w:p w:rsidR="00D62517" w:rsidRPr="00970765" w:rsidRDefault="00D62517" w:rsidP="00D62517">
      <w:pPr>
        <w:spacing w:line="360" w:lineRule="auto"/>
        <w:jc w:val="center"/>
      </w:pPr>
      <w:r w:rsidRPr="00970765">
        <w:rPr>
          <w:b/>
          <w:noProof/>
          <w:lang w:val="ru-RU" w:eastAsia="ru-RU"/>
        </w:rPr>
        <mc:AlternateContent>
          <mc:Choice Requires="wpg">
            <w:drawing>
              <wp:anchor distT="0" distB="0" distL="114300" distR="114300" simplePos="0" relativeHeight="251663360" behindDoc="0" locked="1" layoutInCell="0" allowOverlap="1" wp14:anchorId="71F324CB" wp14:editId="17D778D5">
                <wp:simplePos x="0" y="0"/>
                <wp:positionH relativeFrom="page">
                  <wp:posOffset>714375</wp:posOffset>
                </wp:positionH>
                <wp:positionV relativeFrom="page">
                  <wp:posOffset>228600</wp:posOffset>
                </wp:positionV>
                <wp:extent cx="6588760" cy="10189210"/>
                <wp:effectExtent l="0" t="0" r="21590" b="2159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F61F2C">
                              <w:pPr>
                                <w:ind w:hanging="142"/>
                                <w:jc w:val="center"/>
                                <w:rPr>
                                  <w:rFonts w:ascii="Journal" w:hAnsi="Journal"/>
                                </w:rPr>
                              </w:pPr>
                              <w:r>
                                <w:rPr>
                                  <w:sz w:val="18"/>
                                </w:rPr>
                                <w:t>Арк.</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722AC5" w:rsidRDefault="00FE34FF" w:rsidP="00F61F2C">
                              <w:pPr>
                                <w:ind w:hanging="142"/>
                                <w:jc w:val="center"/>
                                <w:rPr>
                                  <w:sz w:val="24"/>
                                  <w:szCs w:val="24"/>
                                </w:rPr>
                              </w:pPr>
                              <w:r>
                                <w:rPr>
                                  <w:sz w:val="24"/>
                                  <w:szCs w:val="24"/>
                                </w:rPr>
                                <w:t>6</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BB7AA8" w:rsidRDefault="00FE34FF" w:rsidP="00D62517">
                              <w:pPr>
                                <w:jc w:val="center"/>
                                <w:rPr>
                                  <w:sz w:val="32"/>
                                  <w:szCs w:val="32"/>
                                </w:rPr>
                              </w:pPr>
                            </w:p>
                            <w:p w:rsidR="00FE34FF" w:rsidRPr="00174CD4" w:rsidRDefault="00FE34FF"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68"/>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743FC5" w:rsidRDefault="00FE34FF" w:rsidP="00D62517">
                                <w:pPr>
                                  <w:spacing w:after="0"/>
                                  <w:ind w:firstLine="0"/>
                                  <w:rPr>
                                    <w:rFonts w:ascii="Journal" w:hAnsi="Journal"/>
                                  </w:rPr>
                                </w:pPr>
                                <w:r>
                                  <w:rPr>
                                    <w:sz w:val="16"/>
                                    <w:szCs w:val="16"/>
                                  </w:rPr>
                                  <w:t>Комарь  О.Г.</w:t>
                                </w:r>
                              </w:p>
                              <w:p w:rsidR="00FE34FF" w:rsidRPr="00743FC5" w:rsidRDefault="00FE34FF" w:rsidP="00D62517"/>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447E12" w:rsidRDefault="00FE34FF" w:rsidP="00D62517">
                                <w:pPr>
                                  <w:ind w:firstLine="0"/>
                                  <w:rPr>
                                    <w:sz w:val="18"/>
                                    <w:szCs w:val="18"/>
                                  </w:rPr>
                                </w:pPr>
                                <w:r>
                                  <w:rPr>
                                    <w:sz w:val="18"/>
                                    <w:szCs w:val="18"/>
                                  </w:rPr>
                                  <w:t>Зайченко Ю.М.</w:t>
                                </w:r>
                              </w:p>
                              <w:p w:rsidR="00FE34FF" w:rsidRPr="002C1033" w:rsidRDefault="00FE34FF"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5602C8" w:rsidRDefault="00FE34FF"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8F666E" w:rsidRDefault="00FE34FF"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447E12" w:rsidRDefault="00FE34FF" w:rsidP="00D62517">
                                <w:pPr>
                                  <w:ind w:firstLine="0"/>
                                  <w:rPr>
                                    <w:sz w:val="18"/>
                                    <w:szCs w:val="18"/>
                                  </w:rPr>
                                </w:pPr>
                                <w:r w:rsidRPr="00447E12">
                                  <w:rPr>
                                    <w:sz w:val="18"/>
                                    <w:szCs w:val="18"/>
                                  </w:rPr>
                                  <w:t>Пересада С.М</w:t>
                                </w:r>
                              </w:p>
                              <w:p w:rsidR="00FE34FF" w:rsidRDefault="00FE34FF" w:rsidP="00D62517">
                                <w:pPr>
                                  <w:rPr>
                                    <w:rFonts w:ascii="Journal" w:hAnsi="Journal"/>
                                  </w:rPr>
                                </w:pP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Pr="00594F08" w:rsidRDefault="00FE34FF" w:rsidP="00D62517">
                              <w:pPr>
                                <w:spacing w:after="0"/>
                                <w:jc w:val="center"/>
                                <w:rPr>
                                  <w:sz w:val="16"/>
                                  <w:szCs w:val="16"/>
                                </w:rPr>
                              </w:pPr>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F61F2C">
                              <w:pPr>
                                <w:ind w:firstLine="0"/>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F61F2C">
                              <w:pPr>
                                <w:ind w:firstLine="0"/>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8939"/>
                            <a:ext cx="56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E34FF" w:rsidRDefault="00FE34FF" w:rsidP="00F61F2C">
                              <w:pPr>
                                <w:spacing w:after="0" w:line="240" w:lineRule="auto"/>
                                <w:ind w:firstLine="0"/>
                                <w:jc w:val="center"/>
                              </w:pPr>
                              <w:r w:rsidRPr="00C917D8">
                                <w:t xml:space="preserve">КПІ, ФЕА, </w:t>
                              </w:r>
                            </w:p>
                            <w:p w:rsidR="00FE34FF" w:rsidRPr="00C917D8" w:rsidRDefault="00FE34FF" w:rsidP="00F61F2C">
                              <w:pPr>
                                <w:spacing w:after="0" w:line="240" w:lineRule="auto"/>
                                <w:ind w:firstLine="0"/>
                                <w:jc w:val="center"/>
                              </w:pPr>
                              <w:r w:rsidRPr="00C917D8">
                                <w:t>гр.ЕП-</w:t>
                              </w:r>
                              <w:r>
                                <w:t>7</w:t>
                              </w:r>
                              <w:r w:rsidRPr="00C917D8">
                                <w:t>1м</w:t>
                              </w:r>
                              <w:r>
                                <w:t>п</w:t>
                              </w:r>
                            </w:p>
                            <w:p w:rsidR="00FE34FF" w:rsidRPr="00114C16" w:rsidRDefault="00FE34FF"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324CB" id="Group 71" o:spid="_x0000_s1077" style="position:absolute;left:0;text-align:left;margin-left:56.25pt;margin-top:18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FE34FF" w:rsidRDefault="00FE34FF" w:rsidP="00D62517">
                        <w:pPr>
                          <w:jc w:val="center"/>
                          <w:rPr>
                            <w:rFonts w:ascii="Journal" w:hAnsi="Journal"/>
                          </w:rPr>
                        </w:pPr>
                        <w:r>
                          <w:rPr>
                            <w:sz w:val="18"/>
                          </w:rPr>
                          <w:t>Змн</w:t>
                        </w:r>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FE34FF" w:rsidRDefault="00FE34FF"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FE34FF" w:rsidRDefault="00FE34FF" w:rsidP="00D62517">
                        <w:pPr>
                          <w:jc w:val="center"/>
                          <w:rPr>
                            <w:rFonts w:ascii="Journal" w:hAnsi="Journal"/>
                          </w:rPr>
                        </w:pPr>
                        <w:r>
                          <w:rPr>
                            <w:rFonts w:ascii="Journal" w:hAnsi="Journal"/>
                            <w:sz w:val="18"/>
                          </w:rPr>
                          <w:t>№ докум.</w:t>
                        </w: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FE34FF" w:rsidRDefault="00FE34FF" w:rsidP="00D62517">
                        <w:pPr>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FE34FF" w:rsidRDefault="00FE34FF" w:rsidP="00D62517">
                        <w:pPr>
                          <w:jc w:val="center"/>
                          <w:rPr>
                            <w:rFonts w:ascii="Journal" w:hAnsi="Journal"/>
                          </w:rPr>
                        </w:pPr>
                        <w:r>
                          <w:rPr>
                            <w:rFonts w:ascii="Journal" w:hAnsi="Journal"/>
                            <w:sz w:val="18"/>
                          </w:rPr>
                          <w:t>Дата</w:t>
                        </w:r>
                      </w:p>
                    </w:txbxContent>
                  </v:textbox>
                </v:rect>
                <v:rect id="Rectangle 18" o:spid="_x0000_s109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FE34FF" w:rsidRDefault="00FE34FF" w:rsidP="00F61F2C">
                        <w:pPr>
                          <w:ind w:hanging="142"/>
                          <w:jc w:val="center"/>
                          <w:rPr>
                            <w:rFonts w:ascii="Journal" w:hAnsi="Journal"/>
                          </w:rPr>
                        </w:pPr>
                        <w:r>
                          <w:rPr>
                            <w:sz w:val="18"/>
                          </w:rPr>
                          <w:t>Арк.</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FE34FF" w:rsidRPr="00722AC5" w:rsidRDefault="00FE34FF" w:rsidP="00F61F2C">
                        <w:pPr>
                          <w:ind w:hanging="142"/>
                          <w:jc w:val="center"/>
                          <w:rPr>
                            <w:sz w:val="24"/>
                            <w:szCs w:val="24"/>
                          </w:rPr>
                        </w:pPr>
                        <w:r>
                          <w:rPr>
                            <w:sz w:val="24"/>
                            <w:szCs w:val="24"/>
                          </w:rPr>
                          <w:t>6</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FE34FF" w:rsidRPr="00BB7AA8" w:rsidRDefault="00FE34FF" w:rsidP="00D62517">
                        <w:pPr>
                          <w:jc w:val="center"/>
                          <w:rPr>
                            <w:sz w:val="32"/>
                            <w:szCs w:val="32"/>
                          </w:rPr>
                        </w:pPr>
                      </w:p>
                      <w:p w:rsidR="00FE34FF" w:rsidRPr="00174CD4" w:rsidRDefault="00FE34FF" w:rsidP="00D62517"/>
                    </w:txbxContent>
                  </v:textbox>
                </v:rect>
                <v:line id="Line 21" o:spid="_x0000_s1096" style="position:absolute;visibility:visible;mso-wrap-style:square" from="12,18268" to="19979,1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FE34FF" w:rsidRDefault="00FE34FF" w:rsidP="00D62517">
                          <w:pPr>
                            <w:rPr>
                              <w:rFonts w:ascii="Journal" w:hAnsi="Journal"/>
                            </w:rPr>
                          </w:pPr>
                          <w:r>
                            <w:rPr>
                              <w:sz w:val="18"/>
                            </w:rPr>
                            <w:t xml:space="preserve"> Розро</w:t>
                          </w:r>
                          <w:r>
                            <w:rPr>
                              <w:rFonts w:ascii="Journal" w:hAnsi="Journal"/>
                              <w:sz w:val="18"/>
                            </w:rPr>
                            <w:t>б.</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FE34FF" w:rsidRPr="00743FC5" w:rsidRDefault="00FE34FF" w:rsidP="00D62517">
                          <w:pPr>
                            <w:spacing w:after="0"/>
                            <w:ind w:firstLine="0"/>
                            <w:rPr>
                              <w:rFonts w:ascii="Journal" w:hAnsi="Journal"/>
                            </w:rPr>
                          </w:pPr>
                          <w:r>
                            <w:rPr>
                              <w:sz w:val="16"/>
                              <w:szCs w:val="16"/>
                            </w:rPr>
                            <w:t>Комарь  О.Г.</w:t>
                          </w:r>
                        </w:p>
                        <w:p w:rsidR="00FE34FF" w:rsidRPr="00743FC5" w:rsidRDefault="00FE34FF" w:rsidP="00D62517"/>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FE34FF" w:rsidRDefault="00FE34FF"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FE34FF" w:rsidRPr="00447E12" w:rsidRDefault="00FE34FF" w:rsidP="00D62517">
                          <w:pPr>
                            <w:ind w:firstLine="0"/>
                            <w:rPr>
                              <w:sz w:val="18"/>
                              <w:szCs w:val="18"/>
                            </w:rPr>
                          </w:pPr>
                          <w:r>
                            <w:rPr>
                              <w:sz w:val="18"/>
                              <w:szCs w:val="18"/>
                            </w:rPr>
                            <w:t>Зайченко Ю.М.</w:t>
                          </w:r>
                        </w:p>
                        <w:p w:rsidR="00FE34FF" w:rsidRPr="002C1033" w:rsidRDefault="00FE34FF"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FE34FF" w:rsidRDefault="00FE34FF" w:rsidP="00D62517">
                          <w:pPr>
                            <w:ind w:firstLine="0"/>
                            <w:rPr>
                              <w:rFonts w:ascii="Journal" w:hAnsi="Journal"/>
                            </w:rPr>
                          </w:pPr>
                          <w:r>
                            <w:rPr>
                              <w:rFonts w:ascii="Journal" w:hAnsi="Journal"/>
                              <w:sz w:val="18"/>
                            </w:rPr>
                            <w:t xml:space="preserve"> Реценз.</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FE34FF" w:rsidRPr="005602C8" w:rsidRDefault="00FE34FF"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FE34FF" w:rsidRDefault="00FE34FF" w:rsidP="00D62517">
                          <w:pPr>
                            <w:ind w:firstLine="0"/>
                            <w:rPr>
                              <w:rFonts w:ascii="Journal" w:hAnsi="Journal"/>
                            </w:rPr>
                          </w:pPr>
                          <w:r>
                            <w:rPr>
                              <w:rFonts w:ascii="Journal" w:hAnsi="Journal"/>
                              <w:sz w:val="18"/>
                            </w:rPr>
                            <w:t xml:space="preserve"> Н. Контр.</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FE34FF" w:rsidRPr="008F666E" w:rsidRDefault="00FE34FF"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FE34FF" w:rsidRDefault="00FE34FF" w:rsidP="00D62517">
                          <w:pPr>
                            <w:ind w:firstLine="0"/>
                            <w:rPr>
                              <w:rFonts w:ascii="Journal" w:hAnsi="Journal"/>
                            </w:rPr>
                          </w:pPr>
                          <w:r>
                            <w:rPr>
                              <w:sz w:val="18"/>
                            </w:rPr>
                            <w:t xml:space="preserve"> За</w:t>
                          </w:r>
                          <w:r>
                            <w:rPr>
                              <w:rFonts w:ascii="Journal" w:hAnsi="Journal"/>
                              <w:sz w:val="18"/>
                            </w:rPr>
                            <w:t>тверд.</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FE34FF" w:rsidRPr="00447E12" w:rsidRDefault="00FE34FF" w:rsidP="00D62517">
                          <w:pPr>
                            <w:ind w:firstLine="0"/>
                            <w:rPr>
                              <w:sz w:val="18"/>
                              <w:szCs w:val="18"/>
                            </w:rPr>
                          </w:pPr>
                          <w:r w:rsidRPr="00447E12">
                            <w:rPr>
                              <w:sz w:val="18"/>
                              <w:szCs w:val="18"/>
                            </w:rPr>
                            <w:t>Пересада С.М</w:t>
                          </w:r>
                        </w:p>
                        <w:p w:rsidR="00FE34FF" w:rsidRDefault="00FE34FF" w:rsidP="00D62517">
                          <w:pPr>
                            <w:rPr>
                              <w:rFonts w:ascii="Journal" w:hAnsi="Journal"/>
                            </w:rPr>
                          </w:pP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FE34FF" w:rsidRPr="00594F08" w:rsidRDefault="00FE34FF" w:rsidP="00D62517">
                        <w:pPr>
                          <w:spacing w:after="0"/>
                          <w:jc w:val="center"/>
                          <w:rPr>
                            <w:sz w:val="16"/>
                            <w:szCs w:val="16"/>
                          </w:rPr>
                        </w:pPr>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FE34FF" w:rsidRDefault="00FE34FF" w:rsidP="00F61F2C">
                        <w:pPr>
                          <w:ind w:firstLine="0"/>
                          <w:jc w:val="center"/>
                          <w:rPr>
                            <w:rFonts w:ascii="Journal" w:hAnsi="Journal"/>
                          </w:rPr>
                        </w:pPr>
                        <w:r>
                          <w:rPr>
                            <w:sz w:val="18"/>
                          </w:rPr>
                          <w:t>Лі</w:t>
                        </w:r>
                        <w:r>
                          <w:rPr>
                            <w:rFonts w:ascii="Journal" w:hAnsi="Journal"/>
                            <w:sz w:val="18"/>
                          </w:rPr>
                          <w:t>т.</w:t>
                        </w:r>
                      </w:p>
                    </w:txbxContent>
                  </v:textbox>
                </v:rect>
                <v:rect id="Rectangle 47" o:spid="_x0000_s112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FE34FF" w:rsidRDefault="00FE34FF" w:rsidP="00F61F2C">
                        <w:pPr>
                          <w:ind w:firstLine="0"/>
                          <w:jc w:val="center"/>
                          <w:rPr>
                            <w:rFonts w:ascii="Journal" w:hAnsi="Journal"/>
                          </w:rPr>
                        </w:pPr>
                        <w:r>
                          <w:rPr>
                            <w:sz w:val="18"/>
                          </w:rPr>
                          <w:t>Акрушів</w:t>
                        </w:r>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FE34FF" w:rsidRDefault="00FE34FF"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8939;width:5609;height:1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FE34FF" w:rsidRDefault="00FE34FF" w:rsidP="00F61F2C">
                        <w:pPr>
                          <w:spacing w:after="0" w:line="240" w:lineRule="auto"/>
                          <w:ind w:firstLine="0"/>
                          <w:jc w:val="center"/>
                        </w:pPr>
                        <w:r w:rsidRPr="00C917D8">
                          <w:t xml:space="preserve">КПІ, ФЕА, </w:t>
                        </w:r>
                      </w:p>
                      <w:p w:rsidR="00FE34FF" w:rsidRPr="00C917D8" w:rsidRDefault="00FE34FF" w:rsidP="00F61F2C">
                        <w:pPr>
                          <w:spacing w:after="0" w:line="240" w:lineRule="auto"/>
                          <w:ind w:firstLine="0"/>
                          <w:jc w:val="center"/>
                        </w:pPr>
                        <w:r w:rsidRPr="00C917D8">
                          <w:t>гр.ЕП-</w:t>
                        </w:r>
                        <w:r>
                          <w:t>7</w:t>
                        </w:r>
                        <w:r w:rsidRPr="00C917D8">
                          <w:t>1м</w:t>
                        </w:r>
                        <w:r>
                          <w:t>п</w:t>
                        </w:r>
                      </w:p>
                      <w:p w:rsidR="00FE34FF" w:rsidRPr="00114C16" w:rsidRDefault="00FE34FF" w:rsidP="00D62517"/>
                    </w:txbxContent>
                  </v:textbox>
                </v:rect>
                <w10:wrap anchorx="page" anchory="page"/>
                <w10:anchorlock/>
              </v:group>
            </w:pict>
          </mc:Fallback>
        </mc:AlternateContent>
      </w:r>
      <w:r w:rsidRPr="00970765">
        <w:t>ABSTRACT</w:t>
      </w:r>
    </w:p>
    <w:p w:rsidR="00D62517" w:rsidRPr="00970765" w:rsidRDefault="00D62517" w:rsidP="00D62517">
      <w:pPr>
        <w:spacing w:line="360" w:lineRule="auto"/>
        <w:jc w:val="both"/>
      </w:pPr>
      <w:r w:rsidRPr="00970765">
        <w:t xml:space="preserve">Thesis contains </w:t>
      </w:r>
      <w:r w:rsidR="00FF66E2" w:rsidRPr="00970765">
        <w:t>88</w:t>
      </w:r>
      <w:r w:rsidRPr="00970765">
        <w:t xml:space="preserve"> pages, 32 pictures</w:t>
      </w:r>
      <w:r w:rsidR="00802175" w:rsidRPr="00970765">
        <w:t>, 30 tables</w:t>
      </w:r>
    </w:p>
    <w:p w:rsidR="00D62517" w:rsidRPr="00970765" w:rsidRDefault="00D62517" w:rsidP="00D62517">
      <w:pPr>
        <w:spacing w:line="360" w:lineRule="auto"/>
        <w:jc w:val="both"/>
      </w:pPr>
      <w:r w:rsidRPr="00970765">
        <w:t>The urgency of the work is due to the rapid growth of use in the industry of traffic control systems based on the synchronous electric drive.</w:t>
      </w:r>
    </w:p>
    <w:p w:rsidR="00D62517" w:rsidRPr="00970765" w:rsidRDefault="00D62517" w:rsidP="00D62517">
      <w:pPr>
        <w:spacing w:line="360" w:lineRule="auto"/>
        <w:jc w:val="both"/>
      </w:pPr>
      <w:r w:rsidRPr="00970765">
        <w:t>The purpose of the master's work is to develop an experimental installation for the study of two-mass electromechanical systems with elastic mechanical communication on the basis of a synchronous motor with permanent magnets, checking its work, and the creation of guidelines for working with the software Rexroth IndraDrive.</w:t>
      </w:r>
    </w:p>
    <w:p w:rsidR="00D62517" w:rsidRPr="00970765" w:rsidRDefault="00D62517" w:rsidP="00D62517">
      <w:pPr>
        <w:spacing w:line="360" w:lineRule="auto"/>
        <w:jc w:val="both"/>
      </w:pPr>
      <w:r w:rsidRPr="00970765">
        <w:t>Obtained confirm the possibility of using a laboratory installation and simulator program for educational purposes.</w:t>
      </w:r>
    </w:p>
    <w:p w:rsidR="00D62517" w:rsidRPr="00970765" w:rsidRDefault="00D62517" w:rsidP="00D62517">
      <w:pPr>
        <w:spacing w:line="360" w:lineRule="auto"/>
        <w:jc w:val="both"/>
      </w:pPr>
      <w:r w:rsidRPr="00970765">
        <w:t>SYNCHRONOUS ELECTRIC DRIVE, SYNCHRONOUS MOTOR WITH PERMANENT MAGNETS, SOFTWARE, BOSH, REXROTH, INDRADRIVE CONTROL MODELING, MATHEMATICAL MODEL</w:t>
      </w:r>
    </w:p>
    <w:p w:rsidR="00D62517" w:rsidRPr="00970765" w:rsidRDefault="00D62517" w:rsidP="00D62517">
      <w:pPr>
        <w:ind w:firstLine="0"/>
        <w:rPr>
          <w:b/>
        </w:rPr>
      </w:pPr>
      <w:r w:rsidRPr="00970765">
        <w:rPr>
          <w:b/>
        </w:rPr>
        <w:br w:type="page"/>
      </w:r>
    </w:p>
    <w:sdt>
      <w:sdtPr>
        <w:rPr>
          <w:rFonts w:eastAsiaTheme="minorHAnsi" w:cstheme="minorBidi"/>
          <w:b/>
          <w:szCs w:val="22"/>
        </w:rPr>
        <w:id w:val="-1720738487"/>
        <w:docPartObj>
          <w:docPartGallery w:val="Table of Contents"/>
          <w:docPartUnique/>
        </w:docPartObj>
      </w:sdtPr>
      <w:sdtEndPr>
        <w:rPr>
          <w:b w:val="0"/>
          <w:bCs/>
        </w:rPr>
      </w:sdtEndPr>
      <w:sdtContent>
        <w:p w:rsidR="001404AD" w:rsidRPr="00970765" w:rsidRDefault="008D1689" w:rsidP="009347A9">
          <w:pPr>
            <w:pStyle w:val="1"/>
            <w:jc w:val="center"/>
          </w:pPr>
          <w:r w:rsidRPr="00970765">
            <w:t>ЗМІСТ</w:t>
          </w:r>
        </w:p>
        <w:p w:rsidR="009347A9" w:rsidRPr="00970765" w:rsidRDefault="001404AD" w:rsidP="009347A9">
          <w:pPr>
            <w:pStyle w:val="TOC1"/>
            <w:ind w:firstLine="0"/>
            <w:rPr>
              <w:rFonts w:asciiTheme="minorHAnsi" w:eastAsiaTheme="minorEastAsia" w:hAnsiTheme="minorHAnsi" w:cstheme="minorBidi"/>
              <w:noProof/>
              <w:sz w:val="28"/>
              <w:szCs w:val="28"/>
              <w:lang w:val="uk-UA"/>
            </w:rPr>
          </w:pPr>
          <w:r w:rsidRPr="00970765">
            <w:rPr>
              <w:sz w:val="28"/>
              <w:szCs w:val="28"/>
              <w:lang w:val="uk-UA"/>
            </w:rPr>
            <w:fldChar w:fldCharType="begin"/>
          </w:r>
          <w:r w:rsidRPr="00970765">
            <w:rPr>
              <w:sz w:val="28"/>
              <w:szCs w:val="28"/>
              <w:lang w:val="uk-UA"/>
            </w:rPr>
            <w:instrText xml:space="preserve"> TOC \o "1-3" \h \z \u </w:instrText>
          </w:r>
          <w:r w:rsidRPr="00970765">
            <w:rPr>
              <w:sz w:val="28"/>
              <w:szCs w:val="28"/>
              <w:lang w:val="uk-UA"/>
            </w:rPr>
            <w:fldChar w:fldCharType="separate"/>
          </w:r>
          <w:hyperlink w:anchor="_Toc532032262" w:history="1">
            <w:r w:rsidR="009347A9" w:rsidRPr="00970765">
              <w:rPr>
                <w:rStyle w:val="Hyperlink"/>
                <w:noProof/>
                <w:sz w:val="28"/>
                <w:szCs w:val="28"/>
                <w:lang w:val="uk-UA"/>
              </w:rPr>
              <w:t>Вступ</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_Toc532032262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8</w:t>
            </w:r>
            <w:r w:rsidR="009347A9" w:rsidRPr="00970765">
              <w:rPr>
                <w:noProof/>
                <w:webHidden/>
                <w:sz w:val="28"/>
                <w:szCs w:val="28"/>
                <w:lang w:val="uk-UA"/>
              </w:rPr>
              <w:fldChar w:fldCharType="end"/>
            </w:r>
          </w:hyperlink>
        </w:p>
        <w:p w:rsidR="009347A9" w:rsidRPr="00970765" w:rsidRDefault="00FE34FF"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63" w:history="1">
            <w:r w:rsidR="009347A9" w:rsidRPr="00970765">
              <w:rPr>
                <w:rStyle w:val="Hyperlink"/>
                <w:noProof/>
                <w:sz w:val="28"/>
                <w:szCs w:val="28"/>
                <w:lang w:val="uk-UA"/>
              </w:rPr>
              <w:t>1</w:t>
            </w:r>
            <w:r w:rsidR="009347A9" w:rsidRPr="00970765">
              <w:rPr>
                <w:rFonts w:asciiTheme="minorHAnsi" w:eastAsiaTheme="minorEastAsia" w:hAnsiTheme="minorHAnsi" w:cstheme="minorBidi"/>
                <w:noProof/>
                <w:sz w:val="28"/>
                <w:szCs w:val="28"/>
                <w:lang w:val="uk-UA"/>
              </w:rPr>
              <w:t xml:space="preserve"> </w:t>
            </w:r>
            <w:r w:rsidR="009347A9" w:rsidRPr="00970765">
              <w:rPr>
                <w:rStyle w:val="Hyperlink"/>
                <w:noProof/>
                <w:sz w:val="28"/>
                <w:szCs w:val="28"/>
                <w:lang w:val="uk-UA"/>
              </w:rPr>
              <w:t>Аналітичний огляд лабораторних установок</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_Toc532032263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9</w:t>
            </w:r>
            <w:r w:rsidR="009347A9" w:rsidRPr="00970765">
              <w:rPr>
                <w:noProof/>
                <w:webHidden/>
                <w:sz w:val="28"/>
                <w:szCs w:val="28"/>
                <w:lang w:val="uk-UA"/>
              </w:rPr>
              <w:fldChar w:fldCharType="end"/>
            </w:r>
          </w:hyperlink>
        </w:p>
        <w:p w:rsidR="009347A9" w:rsidRPr="00970765" w:rsidRDefault="00FE34FF" w:rsidP="009347A9">
          <w:pPr>
            <w:pStyle w:val="TOC2"/>
            <w:ind w:firstLine="284"/>
            <w:rPr>
              <w:rFonts w:asciiTheme="minorHAnsi" w:eastAsiaTheme="minorEastAsia" w:hAnsiTheme="minorHAnsi" w:cstheme="minorBidi"/>
              <w:noProof/>
              <w:szCs w:val="28"/>
            </w:rPr>
          </w:pPr>
          <w:hyperlink w:anchor="_Toc532032264" w:history="1">
            <w:r w:rsidR="009347A9" w:rsidRPr="00970765">
              <w:rPr>
                <w:rStyle w:val="Hyperlink"/>
                <w:noProof/>
                <w:szCs w:val="28"/>
              </w:rPr>
              <w:t>1.1 Лабораторний стенд для дослідження характеристик електроприводу «ЧЕАЗ-Елпром».</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_Toc532032264 \h </w:instrText>
            </w:r>
            <w:r w:rsidR="009347A9" w:rsidRPr="00970765">
              <w:rPr>
                <w:noProof/>
                <w:webHidden/>
                <w:szCs w:val="28"/>
              </w:rPr>
            </w:r>
            <w:r w:rsidR="009347A9" w:rsidRPr="00970765">
              <w:rPr>
                <w:noProof/>
                <w:webHidden/>
                <w:szCs w:val="28"/>
              </w:rPr>
              <w:fldChar w:fldCharType="separate"/>
            </w:r>
            <w:r w:rsidR="009D4FFD">
              <w:rPr>
                <w:noProof/>
                <w:webHidden/>
                <w:szCs w:val="28"/>
              </w:rPr>
              <w:t>9</w:t>
            </w:r>
            <w:r w:rsidR="009347A9" w:rsidRPr="00970765">
              <w:rPr>
                <w:noProof/>
                <w:webHidden/>
                <w:szCs w:val="28"/>
              </w:rPr>
              <w:fldChar w:fldCharType="end"/>
            </w:r>
          </w:hyperlink>
        </w:p>
        <w:p w:rsidR="009347A9" w:rsidRPr="00970765" w:rsidRDefault="00FE34FF" w:rsidP="009347A9">
          <w:pPr>
            <w:pStyle w:val="TOC2"/>
            <w:ind w:firstLine="284"/>
            <w:rPr>
              <w:rFonts w:asciiTheme="minorHAnsi" w:eastAsiaTheme="minorEastAsia" w:hAnsiTheme="minorHAnsi" w:cstheme="minorBidi"/>
              <w:noProof/>
              <w:szCs w:val="28"/>
            </w:rPr>
          </w:pPr>
          <w:hyperlink w:anchor="_Toc532032265" w:history="1">
            <w:r w:rsidR="009347A9" w:rsidRPr="00970765">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_Toc532032265 \h </w:instrText>
            </w:r>
            <w:r w:rsidR="009347A9" w:rsidRPr="00970765">
              <w:rPr>
                <w:noProof/>
                <w:webHidden/>
                <w:szCs w:val="28"/>
              </w:rPr>
            </w:r>
            <w:r w:rsidR="009347A9" w:rsidRPr="00970765">
              <w:rPr>
                <w:noProof/>
                <w:webHidden/>
                <w:szCs w:val="28"/>
              </w:rPr>
              <w:fldChar w:fldCharType="separate"/>
            </w:r>
            <w:r w:rsidR="009D4FFD">
              <w:rPr>
                <w:noProof/>
                <w:webHidden/>
                <w:szCs w:val="28"/>
              </w:rPr>
              <w:t>11</w:t>
            </w:r>
            <w:r w:rsidR="009347A9" w:rsidRPr="00970765">
              <w:rPr>
                <w:noProof/>
                <w:webHidden/>
                <w:szCs w:val="28"/>
              </w:rPr>
              <w:fldChar w:fldCharType="end"/>
            </w:r>
          </w:hyperlink>
        </w:p>
        <w:p w:rsidR="009347A9" w:rsidRPr="00970765" w:rsidRDefault="00FE34FF" w:rsidP="009347A9">
          <w:pPr>
            <w:pStyle w:val="TOC2"/>
            <w:ind w:firstLine="284"/>
            <w:rPr>
              <w:rFonts w:asciiTheme="minorHAnsi" w:eastAsiaTheme="minorEastAsia" w:hAnsiTheme="minorHAnsi" w:cstheme="minorBidi"/>
              <w:noProof/>
              <w:szCs w:val="28"/>
            </w:rPr>
          </w:pPr>
          <w:hyperlink w:anchor="_Toc532032266" w:history="1">
            <w:r w:rsidR="009347A9" w:rsidRPr="00970765">
              <w:rPr>
                <w:rStyle w:val="Hyperlink"/>
                <w:noProof/>
                <w:szCs w:val="28"/>
              </w:rPr>
              <w:t>1.3 Формування вимог до лабораторного стенду</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_Toc532032266 \h </w:instrText>
            </w:r>
            <w:r w:rsidR="009347A9" w:rsidRPr="00970765">
              <w:rPr>
                <w:noProof/>
                <w:webHidden/>
                <w:szCs w:val="28"/>
              </w:rPr>
            </w:r>
            <w:r w:rsidR="009347A9" w:rsidRPr="00970765">
              <w:rPr>
                <w:noProof/>
                <w:webHidden/>
                <w:szCs w:val="28"/>
              </w:rPr>
              <w:fldChar w:fldCharType="separate"/>
            </w:r>
            <w:r w:rsidR="009D4FFD">
              <w:rPr>
                <w:noProof/>
                <w:webHidden/>
                <w:szCs w:val="28"/>
              </w:rPr>
              <w:t>15</w:t>
            </w:r>
            <w:r w:rsidR="009347A9" w:rsidRPr="00970765">
              <w:rPr>
                <w:noProof/>
                <w:webHidden/>
                <w:szCs w:val="28"/>
              </w:rPr>
              <w:fldChar w:fldCharType="end"/>
            </w:r>
          </w:hyperlink>
        </w:p>
        <w:p w:rsidR="009347A9" w:rsidRPr="00970765" w:rsidRDefault="00FE34FF"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67" w:history="1">
            <w:r w:rsidR="009347A9" w:rsidRPr="00970765">
              <w:rPr>
                <w:rStyle w:val="Hyperlink"/>
                <w:noProof/>
                <w:sz w:val="28"/>
                <w:szCs w:val="28"/>
                <w:lang w:val="uk-UA"/>
              </w:rPr>
              <w:t>2</w:t>
            </w:r>
            <w:r w:rsidR="009347A9" w:rsidRPr="00970765">
              <w:rPr>
                <w:rFonts w:asciiTheme="minorHAnsi" w:eastAsiaTheme="minorEastAsia" w:hAnsiTheme="minorHAnsi" w:cstheme="minorBidi"/>
                <w:noProof/>
                <w:sz w:val="28"/>
                <w:szCs w:val="28"/>
                <w:lang w:val="uk-UA"/>
              </w:rPr>
              <w:t xml:space="preserve"> </w:t>
            </w:r>
            <w:r w:rsidR="009347A9" w:rsidRPr="00970765">
              <w:rPr>
                <w:rStyle w:val="Hyperlink"/>
                <w:noProof/>
                <w:sz w:val="28"/>
                <w:szCs w:val="28"/>
                <w:lang w:val="uk-UA"/>
              </w:rPr>
              <w:t>Векторне керування кутовою швидкістю двомасовою електромеханічною системи на базі СДПМ</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_Toc532032267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18</w:t>
            </w:r>
            <w:r w:rsidR="009347A9" w:rsidRPr="00970765">
              <w:rPr>
                <w:noProof/>
                <w:webHidden/>
                <w:sz w:val="28"/>
                <w:szCs w:val="28"/>
                <w:lang w:val="uk-UA"/>
              </w:rPr>
              <w:fldChar w:fldCharType="end"/>
            </w:r>
          </w:hyperlink>
        </w:p>
        <w:p w:rsidR="009347A9" w:rsidRPr="00970765" w:rsidRDefault="00FE34FF" w:rsidP="009347A9">
          <w:pPr>
            <w:pStyle w:val="TOC2"/>
            <w:tabs>
              <w:tab w:val="left" w:pos="1320"/>
            </w:tabs>
            <w:ind w:firstLine="0"/>
            <w:rPr>
              <w:rFonts w:asciiTheme="minorHAnsi" w:eastAsiaTheme="minorEastAsia" w:hAnsiTheme="minorHAnsi" w:cstheme="minorBidi"/>
              <w:noProof/>
              <w:szCs w:val="28"/>
            </w:rPr>
          </w:pPr>
          <w:hyperlink w:anchor="_Toc532032268" w:history="1">
            <w:r w:rsidR="009347A9" w:rsidRPr="00970765">
              <w:rPr>
                <w:rStyle w:val="Hyperlink"/>
                <w:noProof/>
                <w:szCs w:val="28"/>
              </w:rPr>
              <w:t>2.1</w:t>
            </w:r>
            <w:r w:rsidR="009347A9" w:rsidRPr="00970765">
              <w:rPr>
                <w:rFonts w:asciiTheme="minorHAnsi" w:eastAsiaTheme="minorEastAsia" w:hAnsiTheme="minorHAnsi" w:cstheme="minorBidi"/>
                <w:noProof/>
                <w:szCs w:val="28"/>
              </w:rPr>
              <w:t xml:space="preserve"> </w:t>
            </w:r>
            <w:r w:rsidR="009347A9" w:rsidRPr="00970765">
              <w:rPr>
                <w:rStyle w:val="Hyperlink"/>
                <w:noProof/>
                <w:szCs w:val="28"/>
              </w:rPr>
              <w:t>Розрахункові схеми механічної частини електроприводу</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_Toc532032268 \h </w:instrText>
            </w:r>
            <w:r w:rsidR="009347A9" w:rsidRPr="00970765">
              <w:rPr>
                <w:noProof/>
                <w:webHidden/>
                <w:szCs w:val="28"/>
              </w:rPr>
            </w:r>
            <w:r w:rsidR="009347A9" w:rsidRPr="00970765">
              <w:rPr>
                <w:noProof/>
                <w:webHidden/>
                <w:szCs w:val="28"/>
              </w:rPr>
              <w:fldChar w:fldCharType="separate"/>
            </w:r>
            <w:r w:rsidR="009D4FFD">
              <w:rPr>
                <w:noProof/>
                <w:webHidden/>
                <w:szCs w:val="28"/>
              </w:rPr>
              <w:t>18</w:t>
            </w:r>
            <w:r w:rsidR="009347A9" w:rsidRPr="00970765">
              <w:rPr>
                <w:noProof/>
                <w:webHidden/>
                <w:szCs w:val="28"/>
              </w:rPr>
              <w:fldChar w:fldCharType="end"/>
            </w:r>
          </w:hyperlink>
        </w:p>
        <w:p w:rsidR="009347A9" w:rsidRPr="00970765" w:rsidRDefault="00FE34FF" w:rsidP="009347A9">
          <w:pPr>
            <w:pStyle w:val="TOC2"/>
            <w:tabs>
              <w:tab w:val="left" w:pos="1320"/>
            </w:tabs>
            <w:ind w:firstLine="0"/>
            <w:rPr>
              <w:rFonts w:asciiTheme="minorHAnsi" w:eastAsiaTheme="minorEastAsia" w:hAnsiTheme="minorHAnsi" w:cstheme="minorBidi"/>
              <w:noProof/>
              <w:szCs w:val="28"/>
            </w:rPr>
          </w:pPr>
          <w:hyperlink w:anchor="_Toc532032269" w:history="1">
            <w:r w:rsidR="009347A9" w:rsidRPr="00970765">
              <w:rPr>
                <w:rStyle w:val="Hyperlink"/>
                <w:noProof/>
                <w:szCs w:val="28"/>
              </w:rPr>
              <w:t>2.2 Рівняння руху електроприводу</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_Toc532032269 \h </w:instrText>
            </w:r>
            <w:r w:rsidR="009347A9" w:rsidRPr="00970765">
              <w:rPr>
                <w:noProof/>
                <w:webHidden/>
                <w:szCs w:val="28"/>
              </w:rPr>
            </w:r>
            <w:r w:rsidR="009347A9" w:rsidRPr="00970765">
              <w:rPr>
                <w:noProof/>
                <w:webHidden/>
                <w:szCs w:val="28"/>
              </w:rPr>
              <w:fldChar w:fldCharType="separate"/>
            </w:r>
            <w:r w:rsidR="009D4FFD">
              <w:rPr>
                <w:noProof/>
                <w:webHidden/>
                <w:szCs w:val="28"/>
              </w:rPr>
              <w:t>21</w:t>
            </w:r>
            <w:r w:rsidR="009347A9" w:rsidRPr="00970765">
              <w:rPr>
                <w:noProof/>
                <w:webHidden/>
                <w:szCs w:val="28"/>
              </w:rPr>
              <w:fldChar w:fldCharType="end"/>
            </w:r>
          </w:hyperlink>
        </w:p>
        <w:p w:rsidR="009347A9" w:rsidRPr="00970765" w:rsidRDefault="00FE34FF" w:rsidP="009347A9">
          <w:pPr>
            <w:pStyle w:val="TOC2"/>
            <w:tabs>
              <w:tab w:val="left" w:pos="1320"/>
            </w:tabs>
            <w:ind w:firstLine="0"/>
            <w:rPr>
              <w:rFonts w:asciiTheme="minorHAnsi" w:eastAsiaTheme="minorEastAsia" w:hAnsiTheme="minorHAnsi" w:cstheme="minorBidi"/>
              <w:noProof/>
              <w:szCs w:val="28"/>
            </w:rPr>
          </w:pPr>
          <w:hyperlink w:anchor="_Toc532032270" w:history="1">
            <w:r w:rsidR="009347A9" w:rsidRPr="00970765">
              <w:rPr>
                <w:rStyle w:val="Hyperlink"/>
                <w:noProof/>
                <w:szCs w:val="28"/>
              </w:rPr>
              <w:t>2.4</w:t>
            </w:r>
            <w:r w:rsidR="009347A9" w:rsidRPr="00970765">
              <w:rPr>
                <w:rFonts w:asciiTheme="minorHAnsi" w:eastAsiaTheme="minorEastAsia" w:hAnsiTheme="minorHAnsi" w:cstheme="minorBidi"/>
                <w:noProof/>
                <w:szCs w:val="28"/>
              </w:rPr>
              <w:t xml:space="preserve"> </w:t>
            </w:r>
            <w:r w:rsidR="009347A9" w:rsidRPr="00970765">
              <w:rPr>
                <w:rStyle w:val="Hyperlink"/>
                <w:noProof/>
                <w:szCs w:val="28"/>
              </w:rPr>
              <w:t>Неявнополюсні синхронні двигуни зі збудженням від постійних магнітів та їх математична модель</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_Toc532032270 \h </w:instrText>
            </w:r>
            <w:r w:rsidR="009347A9" w:rsidRPr="00970765">
              <w:rPr>
                <w:noProof/>
                <w:webHidden/>
                <w:szCs w:val="28"/>
              </w:rPr>
            </w:r>
            <w:r w:rsidR="009347A9" w:rsidRPr="00970765">
              <w:rPr>
                <w:noProof/>
                <w:webHidden/>
                <w:szCs w:val="28"/>
              </w:rPr>
              <w:fldChar w:fldCharType="separate"/>
            </w:r>
            <w:r w:rsidR="009D4FFD">
              <w:rPr>
                <w:noProof/>
                <w:webHidden/>
                <w:szCs w:val="28"/>
              </w:rPr>
              <w:t>25</w:t>
            </w:r>
            <w:r w:rsidR="009347A9" w:rsidRPr="00970765">
              <w:rPr>
                <w:noProof/>
                <w:webHidden/>
                <w:szCs w:val="28"/>
              </w:rPr>
              <w:fldChar w:fldCharType="end"/>
            </w:r>
          </w:hyperlink>
        </w:p>
        <w:p w:rsidR="009347A9" w:rsidRPr="00970765" w:rsidRDefault="00FE34FF" w:rsidP="009347A9">
          <w:pPr>
            <w:pStyle w:val="TOC2"/>
            <w:tabs>
              <w:tab w:val="left" w:pos="1320"/>
            </w:tabs>
            <w:ind w:firstLine="0"/>
            <w:rPr>
              <w:rFonts w:asciiTheme="minorHAnsi" w:eastAsiaTheme="minorEastAsia" w:hAnsiTheme="minorHAnsi" w:cstheme="minorBidi"/>
              <w:noProof/>
              <w:szCs w:val="28"/>
            </w:rPr>
          </w:pPr>
          <w:hyperlink w:anchor="_Toc532032271" w:history="1">
            <w:r w:rsidR="009347A9" w:rsidRPr="00970765">
              <w:rPr>
                <w:rStyle w:val="Hyperlink"/>
                <w:noProof/>
                <w:szCs w:val="28"/>
              </w:rPr>
              <w:t>2.5</w:t>
            </w:r>
            <w:r w:rsidR="009347A9" w:rsidRPr="00970765">
              <w:rPr>
                <w:rFonts w:asciiTheme="minorHAnsi" w:eastAsiaTheme="minorEastAsia" w:hAnsiTheme="minorHAnsi" w:cstheme="minorBidi"/>
                <w:noProof/>
                <w:szCs w:val="28"/>
              </w:rPr>
              <w:t xml:space="preserve"> </w:t>
            </w:r>
            <w:r w:rsidR="009347A9" w:rsidRPr="00970765">
              <w:rPr>
                <w:rStyle w:val="Hyperlink"/>
                <w:noProof/>
                <w:szCs w:val="28"/>
              </w:rPr>
              <w:t>Векторне керування кутовою швидкістю</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_Toc532032271 \h </w:instrText>
            </w:r>
            <w:r w:rsidR="009347A9" w:rsidRPr="00970765">
              <w:rPr>
                <w:noProof/>
                <w:webHidden/>
                <w:szCs w:val="28"/>
              </w:rPr>
            </w:r>
            <w:r w:rsidR="009347A9" w:rsidRPr="00970765">
              <w:rPr>
                <w:noProof/>
                <w:webHidden/>
                <w:szCs w:val="28"/>
              </w:rPr>
              <w:fldChar w:fldCharType="separate"/>
            </w:r>
            <w:r w:rsidR="009D4FFD">
              <w:rPr>
                <w:noProof/>
                <w:webHidden/>
                <w:szCs w:val="28"/>
              </w:rPr>
              <w:t>30</w:t>
            </w:r>
            <w:r w:rsidR="009347A9" w:rsidRPr="00970765">
              <w:rPr>
                <w:noProof/>
                <w:webHidden/>
                <w:szCs w:val="28"/>
              </w:rPr>
              <w:fldChar w:fldCharType="end"/>
            </w:r>
          </w:hyperlink>
        </w:p>
        <w:p w:rsidR="009347A9" w:rsidRPr="00970765" w:rsidRDefault="00FE34FF"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72" w:history="1">
            <w:r w:rsidR="009347A9" w:rsidRPr="00970765">
              <w:rPr>
                <w:rStyle w:val="Hyperlink"/>
                <w:noProof/>
                <w:sz w:val="28"/>
                <w:szCs w:val="28"/>
                <w:lang w:val="uk-UA"/>
              </w:rPr>
              <w:t>3</w:t>
            </w:r>
            <w:r w:rsidR="009347A9" w:rsidRPr="00970765">
              <w:rPr>
                <w:rFonts w:asciiTheme="minorHAnsi" w:eastAsiaTheme="minorEastAsia" w:hAnsiTheme="minorHAnsi" w:cstheme="minorBidi"/>
                <w:noProof/>
                <w:sz w:val="28"/>
                <w:szCs w:val="28"/>
                <w:lang w:val="uk-UA"/>
              </w:rPr>
              <w:t xml:space="preserve"> </w:t>
            </w:r>
            <w:r w:rsidR="009347A9" w:rsidRPr="00970765">
              <w:rPr>
                <w:rStyle w:val="Hyperlink"/>
                <w:noProof/>
                <w:sz w:val="28"/>
                <w:szCs w:val="28"/>
                <w:lang w:val="uk-UA"/>
              </w:rPr>
              <w:t>Розробка та опис експериментальної установки</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_Toc532032272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34</w:t>
            </w:r>
            <w:r w:rsidR="009347A9" w:rsidRPr="00970765">
              <w:rPr>
                <w:noProof/>
                <w:webHidden/>
                <w:sz w:val="28"/>
                <w:szCs w:val="28"/>
                <w:lang w:val="uk-UA"/>
              </w:rPr>
              <w:fldChar w:fldCharType="end"/>
            </w:r>
          </w:hyperlink>
        </w:p>
        <w:p w:rsidR="009347A9" w:rsidRPr="00970765" w:rsidRDefault="00FE34FF" w:rsidP="009347A9">
          <w:pPr>
            <w:pStyle w:val="TOC2"/>
            <w:tabs>
              <w:tab w:val="left" w:pos="1320"/>
            </w:tabs>
            <w:ind w:left="709" w:hanging="567"/>
            <w:rPr>
              <w:rFonts w:asciiTheme="minorHAnsi" w:eastAsiaTheme="minorEastAsia" w:hAnsiTheme="minorHAnsi" w:cstheme="minorBidi"/>
              <w:noProof/>
              <w:szCs w:val="28"/>
            </w:rPr>
          </w:pPr>
          <w:hyperlink w:anchor="_Toc532032273" w:history="1">
            <w:r w:rsidR="009347A9" w:rsidRPr="00970765">
              <w:rPr>
                <w:rStyle w:val="Hyperlink"/>
                <w:noProof/>
                <w:szCs w:val="28"/>
              </w:rPr>
              <w:t>3.1</w:t>
            </w:r>
            <w:r w:rsidR="009347A9" w:rsidRPr="00970765">
              <w:rPr>
                <w:rFonts w:asciiTheme="minorHAnsi" w:eastAsiaTheme="minorEastAsia" w:hAnsiTheme="minorHAnsi" w:cstheme="minorBidi"/>
                <w:noProof/>
                <w:szCs w:val="28"/>
              </w:rPr>
              <w:t xml:space="preserve"> </w:t>
            </w:r>
            <w:r w:rsidR="009347A9" w:rsidRPr="00970765">
              <w:rPr>
                <w:rStyle w:val="Hyperlink"/>
                <w:noProof/>
                <w:szCs w:val="28"/>
              </w:rPr>
              <w:t>Первинне налаштування сервоприводу</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_Toc532032273 \h </w:instrText>
            </w:r>
            <w:r w:rsidR="009347A9" w:rsidRPr="00970765">
              <w:rPr>
                <w:noProof/>
                <w:webHidden/>
                <w:szCs w:val="28"/>
              </w:rPr>
            </w:r>
            <w:r w:rsidR="009347A9" w:rsidRPr="00970765">
              <w:rPr>
                <w:noProof/>
                <w:webHidden/>
                <w:szCs w:val="28"/>
              </w:rPr>
              <w:fldChar w:fldCharType="separate"/>
            </w:r>
            <w:r w:rsidR="009D4FFD">
              <w:rPr>
                <w:noProof/>
                <w:webHidden/>
                <w:szCs w:val="28"/>
              </w:rPr>
              <w:t>36</w:t>
            </w:r>
            <w:r w:rsidR="009347A9" w:rsidRPr="00970765">
              <w:rPr>
                <w:noProof/>
                <w:webHidden/>
                <w:szCs w:val="28"/>
              </w:rPr>
              <w:fldChar w:fldCharType="end"/>
            </w:r>
          </w:hyperlink>
        </w:p>
        <w:p w:rsidR="009347A9" w:rsidRPr="00970765" w:rsidRDefault="00FE34FF"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4" w:history="1">
            <w:r w:rsidR="009347A9" w:rsidRPr="00970765">
              <w:rPr>
                <w:rStyle w:val="Hyperlink"/>
                <w:noProof/>
                <w:sz w:val="28"/>
                <w:szCs w:val="28"/>
                <w:lang w:val="uk-UA"/>
              </w:rPr>
              <w:t>3.1.1</w:t>
            </w:r>
            <w:r w:rsidR="009347A9" w:rsidRPr="00970765">
              <w:rPr>
                <w:rFonts w:asciiTheme="minorHAnsi" w:eastAsiaTheme="minorEastAsia" w:hAnsiTheme="minorHAnsi" w:cstheme="minorBidi"/>
                <w:noProof/>
                <w:sz w:val="28"/>
                <w:szCs w:val="28"/>
                <w:lang w:val="uk-UA"/>
              </w:rPr>
              <w:tab/>
              <w:t xml:space="preserve"> </w:t>
            </w:r>
            <w:r w:rsidR="009347A9" w:rsidRPr="00970765">
              <w:rPr>
                <w:rStyle w:val="Hyperlink"/>
                <w:noProof/>
                <w:sz w:val="28"/>
                <w:szCs w:val="28"/>
                <w:lang w:val="uk-UA"/>
              </w:rPr>
              <w:t>Налаштування зв’язку сервоприводу та персонального комп’ютера</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_Toc532032274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36</w:t>
            </w:r>
            <w:r w:rsidR="009347A9" w:rsidRPr="00970765">
              <w:rPr>
                <w:noProof/>
                <w:webHidden/>
                <w:sz w:val="28"/>
                <w:szCs w:val="28"/>
                <w:lang w:val="uk-UA"/>
              </w:rPr>
              <w:fldChar w:fldCharType="end"/>
            </w:r>
          </w:hyperlink>
        </w:p>
        <w:p w:rsidR="009347A9" w:rsidRPr="00970765" w:rsidRDefault="00FE34FF"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5" w:history="1">
            <w:r w:rsidR="009347A9" w:rsidRPr="00970765">
              <w:rPr>
                <w:rStyle w:val="Hyperlink"/>
                <w:noProof/>
                <w:sz w:val="28"/>
                <w:szCs w:val="28"/>
                <w:lang w:val="uk-UA"/>
              </w:rPr>
              <w:t>3.1.2</w:t>
            </w:r>
            <w:r w:rsidR="009347A9" w:rsidRPr="00970765">
              <w:rPr>
                <w:rFonts w:asciiTheme="minorHAnsi" w:eastAsiaTheme="minorEastAsia" w:hAnsiTheme="minorHAnsi" w:cstheme="minorBidi"/>
                <w:noProof/>
                <w:sz w:val="28"/>
                <w:szCs w:val="28"/>
                <w:lang w:val="uk-UA"/>
              </w:rPr>
              <w:tab/>
              <w:t xml:space="preserve"> </w:t>
            </w:r>
            <w:r w:rsidR="009347A9" w:rsidRPr="00970765">
              <w:rPr>
                <w:rStyle w:val="Hyperlink"/>
                <w:noProof/>
                <w:sz w:val="28"/>
                <w:szCs w:val="28"/>
                <w:lang w:val="uk-UA"/>
              </w:rPr>
              <w:t>Параметри двигуна</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_Toc532032275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37</w:t>
            </w:r>
            <w:r w:rsidR="009347A9" w:rsidRPr="00970765">
              <w:rPr>
                <w:noProof/>
                <w:webHidden/>
                <w:sz w:val="28"/>
                <w:szCs w:val="28"/>
                <w:lang w:val="uk-UA"/>
              </w:rPr>
              <w:fldChar w:fldCharType="end"/>
            </w:r>
          </w:hyperlink>
        </w:p>
        <w:p w:rsidR="009347A9" w:rsidRPr="00970765" w:rsidRDefault="00FE34FF"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6" w:history="1">
            <w:r w:rsidR="009347A9" w:rsidRPr="00970765">
              <w:rPr>
                <w:rStyle w:val="Hyperlink"/>
                <w:noProof/>
                <w:sz w:val="28"/>
                <w:szCs w:val="28"/>
                <w:lang w:val="uk-UA"/>
              </w:rPr>
              <w:t>3.1.3</w:t>
            </w:r>
            <w:r w:rsidR="009347A9" w:rsidRPr="00970765">
              <w:rPr>
                <w:rFonts w:asciiTheme="minorHAnsi" w:eastAsiaTheme="minorEastAsia" w:hAnsiTheme="minorHAnsi" w:cstheme="minorBidi"/>
                <w:noProof/>
                <w:sz w:val="28"/>
                <w:szCs w:val="28"/>
                <w:lang w:val="uk-UA"/>
              </w:rPr>
              <w:tab/>
              <w:t xml:space="preserve"> </w:t>
            </w:r>
            <w:r w:rsidR="009347A9" w:rsidRPr="00970765">
              <w:rPr>
                <w:rStyle w:val="Hyperlink"/>
                <w:noProof/>
                <w:sz w:val="28"/>
                <w:szCs w:val="28"/>
                <w:lang w:val="uk-UA"/>
              </w:rPr>
              <w:t>Оптимізація контурів регулювання координатами</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_Toc532032276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38</w:t>
            </w:r>
            <w:r w:rsidR="009347A9" w:rsidRPr="00970765">
              <w:rPr>
                <w:noProof/>
                <w:webHidden/>
                <w:sz w:val="28"/>
                <w:szCs w:val="28"/>
                <w:lang w:val="uk-UA"/>
              </w:rPr>
              <w:fldChar w:fldCharType="end"/>
            </w:r>
          </w:hyperlink>
        </w:p>
        <w:p w:rsidR="009347A9" w:rsidRPr="00970765" w:rsidRDefault="00FE34FF" w:rsidP="009347A9">
          <w:pPr>
            <w:pStyle w:val="TOC2"/>
            <w:tabs>
              <w:tab w:val="left" w:pos="1320"/>
            </w:tabs>
            <w:ind w:left="709" w:hanging="567"/>
            <w:rPr>
              <w:rFonts w:asciiTheme="minorHAnsi" w:eastAsiaTheme="minorEastAsia" w:hAnsiTheme="minorHAnsi" w:cstheme="minorBidi"/>
              <w:noProof/>
              <w:szCs w:val="28"/>
            </w:rPr>
          </w:pPr>
          <w:hyperlink w:anchor="_Toc532032277" w:history="1">
            <w:r w:rsidR="009347A9" w:rsidRPr="00970765">
              <w:rPr>
                <w:rStyle w:val="Hyperlink"/>
                <w:noProof/>
                <w:szCs w:val="28"/>
              </w:rPr>
              <w:t>3.2</w:t>
            </w:r>
            <w:r w:rsidR="009347A9" w:rsidRPr="00970765">
              <w:rPr>
                <w:rFonts w:asciiTheme="minorHAnsi" w:eastAsiaTheme="minorEastAsia" w:hAnsiTheme="minorHAnsi" w:cstheme="minorBidi"/>
                <w:noProof/>
                <w:szCs w:val="28"/>
              </w:rPr>
              <w:t xml:space="preserve"> </w:t>
            </w:r>
            <w:r w:rsidR="009347A9" w:rsidRPr="00970765">
              <w:rPr>
                <w:rStyle w:val="Hyperlink"/>
                <w:noProof/>
                <w:szCs w:val="28"/>
              </w:rPr>
              <w:t>Візуалізація перехідних процесів сервоприводу</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_Toc532032277 \h </w:instrText>
            </w:r>
            <w:r w:rsidR="009347A9" w:rsidRPr="00970765">
              <w:rPr>
                <w:noProof/>
                <w:webHidden/>
                <w:szCs w:val="28"/>
              </w:rPr>
            </w:r>
            <w:r w:rsidR="009347A9" w:rsidRPr="00970765">
              <w:rPr>
                <w:noProof/>
                <w:webHidden/>
                <w:szCs w:val="28"/>
              </w:rPr>
              <w:fldChar w:fldCharType="separate"/>
            </w:r>
            <w:r w:rsidR="009D4FFD">
              <w:rPr>
                <w:noProof/>
                <w:webHidden/>
                <w:szCs w:val="28"/>
              </w:rPr>
              <w:t>43</w:t>
            </w:r>
            <w:r w:rsidR="009347A9" w:rsidRPr="00970765">
              <w:rPr>
                <w:noProof/>
                <w:webHidden/>
                <w:szCs w:val="28"/>
              </w:rPr>
              <w:fldChar w:fldCharType="end"/>
            </w:r>
          </w:hyperlink>
        </w:p>
        <w:p w:rsidR="009347A9" w:rsidRPr="00970765" w:rsidRDefault="00FE34FF"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78" w:history="1">
            <w:r w:rsidR="009347A9" w:rsidRPr="00970765">
              <w:rPr>
                <w:rStyle w:val="Hyperlink"/>
                <w:noProof/>
                <w:sz w:val="28"/>
                <w:szCs w:val="28"/>
                <w:lang w:val="uk-UA"/>
              </w:rPr>
              <w:t>4</w:t>
            </w:r>
            <w:r w:rsidR="009347A9" w:rsidRPr="00970765">
              <w:rPr>
                <w:rFonts w:asciiTheme="minorHAnsi" w:eastAsiaTheme="minorEastAsia" w:hAnsiTheme="minorHAnsi" w:cstheme="minorBidi"/>
                <w:noProof/>
                <w:sz w:val="28"/>
                <w:szCs w:val="28"/>
                <w:lang w:val="uk-UA"/>
              </w:rPr>
              <w:t xml:space="preserve"> </w:t>
            </w:r>
            <w:r w:rsidR="009347A9" w:rsidRPr="00970765">
              <w:rPr>
                <w:rStyle w:val="Hyperlink"/>
                <w:noProof/>
                <w:sz w:val="28"/>
                <w:szCs w:val="28"/>
                <w:lang w:val="uk-UA"/>
              </w:rPr>
              <w:t>Розробка методичних вказівок для виконання лаб. роботи по стенду</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_Toc532032278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48</w:t>
            </w:r>
            <w:r w:rsidR="009347A9" w:rsidRPr="00970765">
              <w:rPr>
                <w:noProof/>
                <w:webHidden/>
                <w:sz w:val="28"/>
                <w:szCs w:val="28"/>
                <w:lang w:val="uk-UA"/>
              </w:rPr>
              <w:fldChar w:fldCharType="end"/>
            </w:r>
          </w:hyperlink>
        </w:p>
        <w:p w:rsidR="009347A9" w:rsidRPr="00970765" w:rsidRDefault="00FE34FF" w:rsidP="009347A9">
          <w:pPr>
            <w:pStyle w:val="TOC2"/>
            <w:ind w:left="142" w:firstLine="0"/>
            <w:rPr>
              <w:rFonts w:asciiTheme="minorHAnsi" w:eastAsiaTheme="minorEastAsia" w:hAnsiTheme="minorHAnsi" w:cstheme="minorBidi"/>
              <w:noProof/>
              <w:szCs w:val="28"/>
            </w:rPr>
          </w:pPr>
          <w:hyperlink w:anchor="_Toc532032279" w:history="1">
            <w:r w:rsidR="009347A9" w:rsidRPr="00970765">
              <w:rPr>
                <w:rStyle w:val="Hyperlink"/>
                <w:noProof/>
                <w:szCs w:val="28"/>
              </w:rPr>
              <w:t>4.1 Програма роботи</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_Toc532032279 \h </w:instrText>
            </w:r>
            <w:r w:rsidR="009347A9" w:rsidRPr="00970765">
              <w:rPr>
                <w:noProof/>
                <w:webHidden/>
                <w:szCs w:val="28"/>
              </w:rPr>
            </w:r>
            <w:r w:rsidR="009347A9" w:rsidRPr="00970765">
              <w:rPr>
                <w:noProof/>
                <w:webHidden/>
                <w:szCs w:val="28"/>
              </w:rPr>
              <w:fldChar w:fldCharType="separate"/>
            </w:r>
            <w:r w:rsidR="009D4FFD">
              <w:rPr>
                <w:noProof/>
                <w:webHidden/>
                <w:szCs w:val="28"/>
              </w:rPr>
              <w:t>48</w:t>
            </w:r>
            <w:r w:rsidR="009347A9" w:rsidRPr="00970765">
              <w:rPr>
                <w:noProof/>
                <w:webHidden/>
                <w:szCs w:val="28"/>
              </w:rPr>
              <w:fldChar w:fldCharType="end"/>
            </w:r>
          </w:hyperlink>
        </w:p>
        <w:p w:rsidR="009347A9" w:rsidRPr="00970765" w:rsidRDefault="00FE34FF" w:rsidP="009347A9">
          <w:pPr>
            <w:pStyle w:val="TOC2"/>
            <w:ind w:left="142" w:firstLine="0"/>
            <w:rPr>
              <w:rFonts w:asciiTheme="minorHAnsi" w:eastAsiaTheme="minorEastAsia" w:hAnsiTheme="minorHAnsi" w:cstheme="minorBidi"/>
              <w:noProof/>
              <w:szCs w:val="28"/>
            </w:rPr>
          </w:pPr>
          <w:hyperlink w:anchor="_Toc532032280" w:history="1">
            <w:r w:rsidR="009347A9" w:rsidRPr="00970765">
              <w:rPr>
                <w:rStyle w:val="Hyperlink"/>
                <w:noProof/>
                <w:szCs w:val="28"/>
              </w:rPr>
              <w:t>4.2 Хід роботи</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_Toc532032280 \h </w:instrText>
            </w:r>
            <w:r w:rsidR="009347A9" w:rsidRPr="00970765">
              <w:rPr>
                <w:noProof/>
                <w:webHidden/>
                <w:szCs w:val="28"/>
              </w:rPr>
            </w:r>
            <w:r w:rsidR="009347A9" w:rsidRPr="00970765">
              <w:rPr>
                <w:noProof/>
                <w:webHidden/>
                <w:szCs w:val="28"/>
              </w:rPr>
              <w:fldChar w:fldCharType="separate"/>
            </w:r>
            <w:r w:rsidR="009D4FFD">
              <w:rPr>
                <w:noProof/>
                <w:webHidden/>
                <w:szCs w:val="28"/>
              </w:rPr>
              <w:t>49</w:t>
            </w:r>
            <w:r w:rsidR="009347A9" w:rsidRPr="00970765">
              <w:rPr>
                <w:noProof/>
                <w:webHidden/>
                <w:szCs w:val="28"/>
              </w:rPr>
              <w:fldChar w:fldCharType="end"/>
            </w:r>
          </w:hyperlink>
        </w:p>
        <w:p w:rsidR="009347A9" w:rsidRPr="00970765" w:rsidRDefault="00FE34FF"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81" w:history="1">
            <w:r w:rsidR="009347A9" w:rsidRPr="00970765">
              <w:rPr>
                <w:rStyle w:val="Hyperlink"/>
                <w:noProof/>
                <w:sz w:val="28"/>
                <w:szCs w:val="28"/>
                <w:lang w:val="uk-UA"/>
              </w:rPr>
              <w:t>5</w:t>
            </w:r>
            <w:r w:rsidR="009347A9" w:rsidRPr="00970765">
              <w:rPr>
                <w:rFonts w:asciiTheme="minorHAnsi" w:eastAsiaTheme="minorEastAsia" w:hAnsiTheme="minorHAnsi" w:cstheme="minorBidi"/>
                <w:noProof/>
                <w:sz w:val="28"/>
                <w:szCs w:val="28"/>
                <w:lang w:val="uk-UA"/>
              </w:rPr>
              <w:t xml:space="preserve"> </w:t>
            </w:r>
            <w:r w:rsidR="009347A9" w:rsidRPr="00970765">
              <w:rPr>
                <w:rStyle w:val="Hyperlink"/>
                <w:noProof/>
                <w:sz w:val="28"/>
                <w:szCs w:val="28"/>
                <w:lang w:val="uk-UA"/>
              </w:rPr>
              <w:t xml:space="preserve">Експериментальне дослідження та моделювання </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_Toc532032281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52</w:t>
            </w:r>
            <w:r w:rsidR="009347A9" w:rsidRPr="00970765">
              <w:rPr>
                <w:noProof/>
                <w:webHidden/>
                <w:sz w:val="28"/>
                <w:szCs w:val="28"/>
                <w:lang w:val="uk-UA"/>
              </w:rPr>
              <w:fldChar w:fldCharType="end"/>
            </w:r>
          </w:hyperlink>
        </w:p>
        <w:p w:rsidR="009347A9" w:rsidRPr="00970765" w:rsidRDefault="00FE34FF" w:rsidP="009347A9">
          <w:pPr>
            <w:pStyle w:val="TOC2"/>
            <w:tabs>
              <w:tab w:val="left" w:pos="1320"/>
            </w:tabs>
            <w:ind w:left="142" w:firstLine="0"/>
            <w:rPr>
              <w:rFonts w:asciiTheme="minorHAnsi" w:eastAsiaTheme="minorEastAsia" w:hAnsiTheme="minorHAnsi" w:cstheme="minorBidi"/>
              <w:noProof/>
              <w:szCs w:val="28"/>
            </w:rPr>
          </w:pPr>
          <w:hyperlink w:anchor="_Toc532032282" w:history="1">
            <w:r w:rsidR="009347A9" w:rsidRPr="00970765">
              <w:rPr>
                <w:rStyle w:val="Hyperlink"/>
                <w:noProof/>
                <w:szCs w:val="28"/>
              </w:rPr>
              <w:t>5.1</w:t>
            </w:r>
            <w:r w:rsidR="009347A9" w:rsidRPr="00970765">
              <w:rPr>
                <w:rFonts w:asciiTheme="minorHAnsi" w:eastAsiaTheme="minorEastAsia" w:hAnsiTheme="minorHAnsi" w:cstheme="minorBidi"/>
                <w:noProof/>
                <w:szCs w:val="28"/>
              </w:rPr>
              <w:t xml:space="preserve"> </w:t>
            </w:r>
            <w:r w:rsidR="009347A9" w:rsidRPr="00970765">
              <w:rPr>
                <w:rStyle w:val="Hyperlink"/>
                <w:noProof/>
                <w:szCs w:val="28"/>
              </w:rPr>
              <w:t>Визначення величин параметрів механічної частини</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_Toc532032282 \h </w:instrText>
            </w:r>
            <w:r w:rsidR="009347A9" w:rsidRPr="00970765">
              <w:rPr>
                <w:noProof/>
                <w:webHidden/>
                <w:szCs w:val="28"/>
              </w:rPr>
            </w:r>
            <w:r w:rsidR="009347A9" w:rsidRPr="00970765">
              <w:rPr>
                <w:noProof/>
                <w:webHidden/>
                <w:szCs w:val="28"/>
              </w:rPr>
              <w:fldChar w:fldCharType="separate"/>
            </w:r>
            <w:r w:rsidR="009D4FFD">
              <w:rPr>
                <w:noProof/>
                <w:webHidden/>
                <w:szCs w:val="28"/>
              </w:rPr>
              <w:t>52</w:t>
            </w:r>
            <w:r w:rsidR="009347A9" w:rsidRPr="00970765">
              <w:rPr>
                <w:noProof/>
                <w:webHidden/>
                <w:szCs w:val="28"/>
              </w:rPr>
              <w:fldChar w:fldCharType="end"/>
            </w:r>
          </w:hyperlink>
        </w:p>
        <w:p w:rsidR="009347A9" w:rsidRPr="00970765" w:rsidRDefault="00FE34FF" w:rsidP="009347A9">
          <w:pPr>
            <w:pStyle w:val="TOC2"/>
            <w:tabs>
              <w:tab w:val="left" w:pos="1320"/>
            </w:tabs>
            <w:ind w:left="142" w:firstLine="0"/>
            <w:rPr>
              <w:rFonts w:asciiTheme="minorHAnsi" w:eastAsiaTheme="minorEastAsia" w:hAnsiTheme="minorHAnsi" w:cstheme="minorBidi"/>
              <w:noProof/>
              <w:szCs w:val="28"/>
            </w:rPr>
          </w:pPr>
          <w:hyperlink w:anchor="_Toc532032283" w:history="1">
            <w:r w:rsidR="009347A9" w:rsidRPr="00970765">
              <w:rPr>
                <w:rStyle w:val="Hyperlink"/>
                <w:noProof/>
                <w:szCs w:val="28"/>
              </w:rPr>
              <w:t>5.2 Моделювання та експериментальне дослідження системи керування швидкістю синхронного двигуна з ПІ-регулятором швидкості</w:t>
            </w:r>
            <w:r w:rsidR="009347A9" w:rsidRPr="00970765">
              <w:rPr>
                <w:noProof/>
                <w:webHidden/>
                <w:szCs w:val="28"/>
              </w:rPr>
              <w:tab/>
            </w:r>
            <w:r w:rsidR="009347A9" w:rsidRPr="00970765">
              <w:rPr>
                <w:noProof/>
                <w:webHidden/>
                <w:szCs w:val="28"/>
              </w:rPr>
              <w:fldChar w:fldCharType="begin"/>
            </w:r>
            <w:r w:rsidR="009347A9" w:rsidRPr="00970765">
              <w:rPr>
                <w:noProof/>
                <w:webHidden/>
                <w:szCs w:val="28"/>
              </w:rPr>
              <w:instrText xml:space="preserve"> PAGEREF _Toc532032283 \h </w:instrText>
            </w:r>
            <w:r w:rsidR="009347A9" w:rsidRPr="00970765">
              <w:rPr>
                <w:noProof/>
                <w:webHidden/>
                <w:szCs w:val="28"/>
              </w:rPr>
            </w:r>
            <w:r w:rsidR="009347A9" w:rsidRPr="00970765">
              <w:rPr>
                <w:noProof/>
                <w:webHidden/>
                <w:szCs w:val="28"/>
              </w:rPr>
              <w:fldChar w:fldCharType="separate"/>
            </w:r>
            <w:r w:rsidR="009D4FFD">
              <w:rPr>
                <w:noProof/>
                <w:webHidden/>
                <w:szCs w:val="28"/>
              </w:rPr>
              <w:t>68</w:t>
            </w:r>
            <w:r w:rsidR="009347A9" w:rsidRPr="00970765">
              <w:rPr>
                <w:noProof/>
                <w:webHidden/>
                <w:szCs w:val="28"/>
              </w:rPr>
              <w:fldChar w:fldCharType="end"/>
            </w:r>
          </w:hyperlink>
        </w:p>
        <w:p w:rsidR="009347A9" w:rsidRPr="00970765" w:rsidRDefault="00FE34FF"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84" w:history="1">
            <w:r w:rsidR="009347A9" w:rsidRPr="00970765">
              <w:rPr>
                <w:rStyle w:val="Hyperlink"/>
                <w:noProof/>
                <w:sz w:val="28"/>
                <w:szCs w:val="28"/>
                <w:lang w:val="uk-UA"/>
              </w:rPr>
              <w:t>6</w:t>
            </w:r>
            <w:r w:rsidR="009347A9" w:rsidRPr="00970765">
              <w:rPr>
                <w:rFonts w:asciiTheme="minorHAnsi" w:eastAsiaTheme="minorEastAsia" w:hAnsiTheme="minorHAnsi" w:cstheme="minorBidi"/>
                <w:noProof/>
                <w:sz w:val="28"/>
                <w:szCs w:val="28"/>
                <w:lang w:val="uk-UA"/>
              </w:rPr>
              <w:t xml:space="preserve"> </w:t>
            </w:r>
            <w:r w:rsidR="009347A9" w:rsidRPr="00970765">
              <w:rPr>
                <w:rStyle w:val="Hyperlink"/>
                <w:noProof/>
                <w:sz w:val="28"/>
                <w:szCs w:val="28"/>
                <w:lang w:val="uk-UA"/>
              </w:rPr>
              <w:t>Розроблення стартап-проекту</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_Toc532032284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75</w:t>
            </w:r>
            <w:r w:rsidR="009347A9" w:rsidRPr="00970765">
              <w:rPr>
                <w:noProof/>
                <w:webHidden/>
                <w:sz w:val="28"/>
                <w:szCs w:val="28"/>
                <w:lang w:val="uk-UA"/>
              </w:rPr>
              <w:fldChar w:fldCharType="end"/>
            </w:r>
          </w:hyperlink>
        </w:p>
        <w:p w:rsidR="009347A9" w:rsidRPr="00970765" w:rsidRDefault="00FE34FF" w:rsidP="009347A9">
          <w:pPr>
            <w:pStyle w:val="TOC1"/>
            <w:ind w:firstLine="0"/>
            <w:rPr>
              <w:rFonts w:asciiTheme="minorHAnsi" w:eastAsiaTheme="minorEastAsia" w:hAnsiTheme="minorHAnsi" w:cstheme="minorBidi"/>
              <w:noProof/>
              <w:sz w:val="28"/>
              <w:szCs w:val="28"/>
              <w:lang w:val="uk-UA"/>
            </w:rPr>
          </w:pPr>
          <w:hyperlink w:anchor="_Toc532032285" w:history="1">
            <w:r w:rsidR="009347A9" w:rsidRPr="00970765">
              <w:rPr>
                <w:rStyle w:val="Hyperlink"/>
                <w:noProof/>
                <w:sz w:val="28"/>
                <w:szCs w:val="28"/>
                <w:lang w:val="uk-UA"/>
              </w:rPr>
              <w:t>Висновки</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_Toc532032285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86</w:t>
            </w:r>
            <w:r w:rsidR="009347A9" w:rsidRPr="00970765">
              <w:rPr>
                <w:noProof/>
                <w:webHidden/>
                <w:sz w:val="28"/>
                <w:szCs w:val="28"/>
                <w:lang w:val="uk-UA"/>
              </w:rPr>
              <w:fldChar w:fldCharType="end"/>
            </w:r>
          </w:hyperlink>
        </w:p>
        <w:p w:rsidR="009347A9" w:rsidRPr="00970765" w:rsidRDefault="00FE34FF" w:rsidP="009347A9">
          <w:pPr>
            <w:pStyle w:val="TOC1"/>
            <w:ind w:firstLine="0"/>
            <w:rPr>
              <w:rFonts w:asciiTheme="minorHAnsi" w:eastAsiaTheme="minorEastAsia" w:hAnsiTheme="minorHAnsi" w:cstheme="minorBidi"/>
              <w:noProof/>
              <w:sz w:val="28"/>
              <w:szCs w:val="28"/>
              <w:lang w:val="uk-UA"/>
            </w:rPr>
          </w:pPr>
          <w:hyperlink w:anchor="_Toc532032286" w:history="1">
            <w:r w:rsidR="009347A9" w:rsidRPr="00970765">
              <w:rPr>
                <w:rStyle w:val="Hyperlink"/>
                <w:noProof/>
                <w:sz w:val="28"/>
                <w:szCs w:val="28"/>
                <w:lang w:val="uk-UA"/>
              </w:rPr>
              <w:t>Перелік посилань</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_Toc532032286 \h </w:instrText>
            </w:r>
            <w:r w:rsidR="009347A9" w:rsidRPr="00970765">
              <w:rPr>
                <w:noProof/>
                <w:webHidden/>
                <w:sz w:val="28"/>
                <w:szCs w:val="28"/>
                <w:lang w:val="uk-UA"/>
              </w:rPr>
            </w:r>
            <w:r w:rsidR="009347A9" w:rsidRPr="00970765">
              <w:rPr>
                <w:noProof/>
                <w:webHidden/>
                <w:sz w:val="28"/>
                <w:szCs w:val="28"/>
                <w:lang w:val="uk-UA"/>
              </w:rPr>
              <w:fldChar w:fldCharType="separate"/>
            </w:r>
            <w:r w:rsidR="009D4FFD">
              <w:rPr>
                <w:noProof/>
                <w:webHidden/>
                <w:sz w:val="28"/>
                <w:szCs w:val="28"/>
                <w:lang w:val="uk-UA"/>
              </w:rPr>
              <w:t>88</w:t>
            </w:r>
            <w:r w:rsidR="009347A9" w:rsidRPr="00970765">
              <w:rPr>
                <w:noProof/>
                <w:webHidden/>
                <w:sz w:val="28"/>
                <w:szCs w:val="28"/>
                <w:lang w:val="uk-UA"/>
              </w:rPr>
              <w:fldChar w:fldCharType="end"/>
            </w:r>
          </w:hyperlink>
        </w:p>
        <w:p w:rsidR="001404AD" w:rsidRPr="00970765" w:rsidRDefault="001404AD">
          <w:pPr>
            <w:ind w:firstLine="0"/>
            <w:rPr>
              <w:bCs/>
            </w:rPr>
          </w:pPr>
          <w:r w:rsidRPr="00970765">
            <w:rPr>
              <w:b/>
              <w:bCs/>
              <w:szCs w:val="28"/>
            </w:rPr>
            <w:fldChar w:fldCharType="end"/>
          </w:r>
        </w:p>
      </w:sdtContent>
    </w:sdt>
    <w:p w:rsidR="00356875" w:rsidRPr="00970765" w:rsidRDefault="00356875" w:rsidP="005A1E82">
      <w:pPr>
        <w:pStyle w:val="Heading1"/>
        <w:spacing w:before="0"/>
        <w:ind w:left="1287" w:firstLine="0"/>
        <w:rPr>
          <w:rFonts w:cs="Times New Roman"/>
          <w:szCs w:val="28"/>
        </w:rPr>
      </w:pPr>
      <w:bookmarkStart w:id="37" w:name="_Toc532032262"/>
      <w:r w:rsidRPr="00970765">
        <w:rPr>
          <w:rFonts w:cs="Times New Roman"/>
          <w:szCs w:val="28"/>
        </w:rPr>
        <w:lastRenderedPageBreak/>
        <w:t>ВСТУП</w:t>
      </w:r>
      <w:bookmarkEnd w:id="1"/>
      <w:bookmarkEnd w:id="37"/>
    </w:p>
    <w:p w:rsidR="00356875" w:rsidRPr="00970765" w:rsidRDefault="00356875" w:rsidP="00A2252C">
      <w:pPr>
        <w:pStyle w:val="1"/>
      </w:pPr>
      <w:r w:rsidRPr="00970765">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970765" w:rsidRDefault="00356875" w:rsidP="00A2252C">
      <w:pPr>
        <w:pStyle w:val="1"/>
      </w:pPr>
      <w:r w:rsidRPr="00970765">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970765" w:rsidRDefault="00356875" w:rsidP="00A2252C">
      <w:pPr>
        <w:pStyle w:val="1"/>
      </w:pPr>
      <w:r w:rsidRPr="00970765">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1321EF" w:rsidRDefault="00356875" w:rsidP="00A2252C">
      <w:pPr>
        <w:pStyle w:val="1"/>
        <w:rPr>
          <w:lang w:val="ru-RU"/>
        </w:rPr>
      </w:pPr>
      <w:r w:rsidRPr="00970765">
        <w:tab/>
      </w:r>
      <w:r w:rsidRPr="00970765">
        <w:br w:type="page"/>
      </w:r>
    </w:p>
    <w:p w:rsidR="00356875" w:rsidRPr="00970765" w:rsidRDefault="00EA2F7B" w:rsidP="008B4857">
      <w:pPr>
        <w:pStyle w:val="Heading1"/>
        <w:numPr>
          <w:ilvl w:val="0"/>
          <w:numId w:val="36"/>
        </w:numPr>
        <w:pPrChange w:id="38" w:author="Пользователь Windows" w:date="2018-12-10T11:17:00Z">
          <w:pPr>
            <w:pStyle w:val="Heading1"/>
            <w:numPr>
              <w:numId w:val="36"/>
            </w:numPr>
            <w:ind w:left="1287" w:hanging="360"/>
            <w:jc w:val="left"/>
          </w:pPr>
        </w:pPrChange>
      </w:pPr>
      <w:bookmarkStart w:id="39" w:name="_Toc530555993"/>
      <w:bookmarkStart w:id="40" w:name="_Toc532032263"/>
      <w:r w:rsidRPr="00970765">
        <w:lastRenderedPageBreak/>
        <w:t>Аналітичний огляд лабораторних установок по дослідженю електроприводів</w:t>
      </w:r>
      <w:bookmarkEnd w:id="39"/>
      <w:bookmarkEnd w:id="40"/>
    </w:p>
    <w:p w:rsidR="00356875" w:rsidRPr="00970765" w:rsidRDefault="00356875" w:rsidP="00BA73AE">
      <w:pPr>
        <w:pStyle w:val="Heading2"/>
      </w:pPr>
      <w:bookmarkStart w:id="41" w:name="_Toc530555994"/>
      <w:bookmarkStart w:id="42" w:name="_Toc532032264"/>
      <w:r w:rsidRPr="00970765">
        <w:t>1.1 Лабораторний стенд для дослідження характеристик електроприводу «ЧЕАЗ-Елпром»</w:t>
      </w:r>
      <w:del w:id="43" w:author="Пользователь Windows" w:date="2018-12-10T11:02:00Z">
        <w:r w:rsidRPr="00970765" w:rsidDel="00542941">
          <w:delText>.</w:delText>
        </w:r>
      </w:del>
      <w:bookmarkEnd w:id="41"/>
      <w:bookmarkEnd w:id="42"/>
    </w:p>
    <w:p w:rsidR="00356875" w:rsidRPr="00970765" w:rsidRDefault="00356875" w:rsidP="00A2252C">
      <w:pPr>
        <w:pStyle w:val="1"/>
      </w:pPr>
      <w:r w:rsidRPr="00970765">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00F61F2C" w:rsidRPr="00970765">
        <w:t>. </w:t>
      </w:r>
      <w:r w:rsidR="00F61F2C" w:rsidRPr="00970765">
        <w:fldChar w:fldCharType="begin"/>
      </w:r>
      <w:r w:rsidR="00F61F2C" w:rsidRPr="00970765">
        <w:instrText xml:space="preserve"> REF _Ref531991682 \h </w:instrText>
      </w:r>
      <w:r w:rsidR="009347A9" w:rsidRPr="00970765">
        <w:instrText xml:space="preserve"> \* MERGEFORMAT </w:instrText>
      </w:r>
      <w:r w:rsidR="00F61F2C" w:rsidRPr="00970765">
        <w:fldChar w:fldCharType="separate"/>
      </w:r>
      <w:del w:id="44" w:author="Пользователь Windows" w:date="2018-12-10T11:00:00Z">
        <w:r w:rsidR="009D4FFD" w:rsidRPr="00970765" w:rsidDel="00525855">
          <w:rPr>
            <w:noProof/>
          </w:rPr>
          <w:delText>Рисунок</w:delText>
        </w:r>
        <w:r w:rsidR="009D4FFD" w:rsidRPr="00970765" w:rsidDel="00525855">
          <w:delText xml:space="preserve"> </w:delText>
        </w:r>
      </w:del>
      <w:r w:rsidR="009D4FFD">
        <w:rPr>
          <w:noProof/>
        </w:rPr>
        <w:t>1</w:t>
      </w:r>
      <w:r w:rsidR="009D4FFD" w:rsidRPr="00970765">
        <w:t>.</w:t>
      </w:r>
      <w:r w:rsidR="009D4FFD">
        <w:rPr>
          <w:noProof/>
        </w:rPr>
        <w:t>1</w:t>
      </w:r>
      <w:r w:rsidR="00F61F2C" w:rsidRPr="00970765">
        <w:fldChar w:fldCharType="end"/>
      </w:r>
      <w:r w:rsidRPr="00970765">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F61F2C" w:rsidRPr="00970765" w:rsidRDefault="00356875" w:rsidP="00542941">
      <w:pPr>
        <w:pStyle w:val="diplomapictures"/>
        <w:pPrChange w:id="45" w:author="Пользователь Windows" w:date="2018-12-10T11:06:00Z">
          <w:pPr>
            <w:pStyle w:val="diplomapictures"/>
          </w:pPr>
        </w:pPrChange>
      </w:pPr>
      <w:r w:rsidRPr="00970765">
        <w:rPr>
          <w:lang w:val="ru-RU"/>
        </w:rPr>
        <w:drawing>
          <wp:inline distT="0" distB="0" distL="0" distR="0" wp14:anchorId="54804B0C" wp14:editId="58CBF1DD">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970765" w:rsidRDefault="00F61F2C" w:rsidP="00542941">
      <w:pPr>
        <w:pStyle w:val="diplomapictures"/>
        <w:rPr>
          <w:noProof w:val="0"/>
        </w:rPr>
        <w:pPrChange w:id="46" w:author="Пользователь Windows" w:date="2018-12-10T11:06:00Z">
          <w:pPr>
            <w:pStyle w:val="diplomapictures"/>
          </w:pPr>
        </w:pPrChange>
      </w:pPr>
      <w:bookmarkStart w:id="47" w:name="_Ref531991682"/>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1</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w:t>
      </w:r>
      <w:r w:rsidR="00F2234E" w:rsidRPr="00970765">
        <w:fldChar w:fldCharType="end"/>
      </w:r>
      <w:del w:id="48"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1</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1</w:delText>
        </w:r>
        <w:r w:rsidR="005A1E82" w:rsidRPr="00970765" w:rsidDel="0040770A">
          <w:fldChar w:fldCharType="end"/>
        </w:r>
      </w:del>
      <w:del w:id="49"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1</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1</w:delText>
        </w:r>
        <w:r w:rsidR="00D81C83" w:rsidRPr="00970765" w:rsidDel="00D81C83">
          <w:fldChar w:fldCharType="end"/>
        </w:r>
      </w:del>
      <w:del w:id="50" w:author="Пользователь Windows" w:date="2018-12-08T00:31:00Z">
        <w:r w:rsidR="00510FCD" w:rsidRPr="00970765" w:rsidDel="00510FCD">
          <w:fldChar w:fldCharType="begin"/>
        </w:r>
        <w:r w:rsidR="00510FCD" w:rsidRPr="00970765" w:rsidDel="00510FCD">
          <w:delInstrText xml:space="preserve"> STYLEREF 1 \s </w:delInstrText>
        </w:r>
        <w:r w:rsidR="00510FCD" w:rsidRPr="00970765" w:rsidDel="00510FCD">
          <w:fldChar w:fldCharType="separate"/>
        </w:r>
        <w:r w:rsidR="00510FCD" w:rsidRPr="00970765" w:rsidDel="00510FCD">
          <w:delText>1</w:delText>
        </w:r>
        <w:r w:rsidR="00510FCD" w:rsidRPr="00970765" w:rsidDel="00510FCD">
          <w:fldChar w:fldCharType="end"/>
        </w:r>
        <w:r w:rsidR="00510FCD" w:rsidRPr="00970765" w:rsidDel="00510FCD">
          <w:delText>.</w:delText>
        </w:r>
        <w:r w:rsidR="00510FCD" w:rsidRPr="00970765" w:rsidDel="00510FCD">
          <w:fldChar w:fldCharType="begin"/>
        </w:r>
        <w:r w:rsidR="00510FCD" w:rsidRPr="00970765" w:rsidDel="00510FCD">
          <w:delInstrText xml:space="preserve"> SEQ Figure \* ARABIC \s 1 </w:delInstrText>
        </w:r>
        <w:r w:rsidR="00510FCD" w:rsidRPr="00970765" w:rsidDel="00510FCD">
          <w:fldChar w:fldCharType="separate"/>
        </w:r>
        <w:r w:rsidR="00510FCD" w:rsidRPr="00970765" w:rsidDel="00510FCD">
          <w:delText>1</w:delText>
        </w:r>
        <w:r w:rsidR="00510FCD" w:rsidRPr="00970765" w:rsidDel="00510FCD">
          <w:fldChar w:fldCharType="end"/>
        </w:r>
      </w:del>
      <w:bookmarkEnd w:id="47"/>
      <w:r w:rsidRPr="00970765">
        <w:t xml:space="preserve"> – Лабораторний стенд «ЧЕАЗ-Елпром»</w:t>
      </w:r>
    </w:p>
    <w:p w:rsidR="008D1689" w:rsidRPr="00970765" w:rsidRDefault="00356875" w:rsidP="00A2252C">
      <w:pPr>
        <w:pStyle w:val="1"/>
      </w:pPr>
      <w:r w:rsidRPr="00970765">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970765">
        <w:lastRenderedPageBreak/>
        <w:t>режимів, забезпечений вимірювальними роз'ємами та мнемонічною електричною силовою схемою на лицьовій панелі.</w:t>
      </w:r>
    </w:p>
    <w:p w:rsidR="00356875" w:rsidRPr="00970765" w:rsidRDefault="00356875" w:rsidP="00A2252C">
      <w:pPr>
        <w:pStyle w:val="1"/>
      </w:pPr>
      <w:r w:rsidRPr="00970765">
        <w:t>На стенді реалізована панель, що включає в себе цифрові і аналогові входи і виходи.</w:t>
      </w:r>
    </w:p>
    <w:p w:rsidR="00356875" w:rsidRPr="00970765" w:rsidRDefault="00356875" w:rsidP="00A2252C">
      <w:pPr>
        <w:pStyle w:val="1"/>
      </w:pPr>
      <w:r w:rsidRPr="00970765">
        <w:t>Силова техніка, що реалізована на стенді:</w:t>
      </w:r>
    </w:p>
    <w:p w:rsidR="00356875" w:rsidRPr="00970765" w:rsidRDefault="00356875" w:rsidP="00970765">
      <w:pPr>
        <w:pStyle w:val="1"/>
        <w:numPr>
          <w:ilvl w:val="0"/>
          <w:numId w:val="43"/>
        </w:numPr>
        <w:ind w:left="0" w:firstLine="0"/>
      </w:pPr>
      <w:r w:rsidRPr="00970765">
        <w:t>Перетворювач частоти ЭПВ-V з виносною панеллю керування для асинхронного двигуна 1 кВт з векторним і скалярним керуванням.</w:t>
      </w:r>
    </w:p>
    <w:p w:rsidR="00356875" w:rsidRPr="00970765" w:rsidRDefault="00356875" w:rsidP="00970765">
      <w:pPr>
        <w:pStyle w:val="1"/>
        <w:numPr>
          <w:ilvl w:val="0"/>
          <w:numId w:val="43"/>
        </w:numPr>
        <w:ind w:left="0" w:firstLine="0"/>
      </w:pPr>
      <w:r w:rsidRPr="0097076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970765" w:rsidRDefault="00356875" w:rsidP="00A2252C">
      <w:pPr>
        <w:pStyle w:val="1"/>
      </w:pPr>
      <w:r w:rsidRPr="00970765">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970765" w:rsidRDefault="00356875" w:rsidP="00A2252C">
      <w:pPr>
        <w:pStyle w:val="1"/>
      </w:pPr>
      <w:r w:rsidRPr="00970765">
        <w:t>Електромеханічна частина виконана окремо</w:t>
      </w:r>
      <w:r w:rsidR="00970765">
        <w:t xml:space="preserve"> із п</w:t>
      </w:r>
      <w:r w:rsidRPr="00970765">
        <w:t>ідлогов</w:t>
      </w:r>
      <w:r w:rsidR="00970765">
        <w:t>им</w:t>
      </w:r>
      <w:r w:rsidRPr="00970765">
        <w:t xml:space="preserve"> виконання</w:t>
      </w:r>
      <w:r w:rsidR="00970765">
        <w:t>м</w:t>
      </w:r>
      <w:r w:rsidRPr="00970765">
        <w:t>.</w:t>
      </w:r>
    </w:p>
    <w:p w:rsidR="00356875" w:rsidRPr="00970765" w:rsidRDefault="00970765" w:rsidP="00A2252C">
      <w:pPr>
        <w:pStyle w:val="1"/>
      </w:pPr>
      <w:r>
        <w:t xml:space="preserve">Підключення </w:t>
      </w:r>
      <w:r w:rsidR="00356875" w:rsidRPr="00970765">
        <w:t>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970765" w:rsidRDefault="00356875" w:rsidP="00A2252C">
      <w:pPr>
        <w:pStyle w:val="1"/>
      </w:pPr>
      <w:r w:rsidRPr="00970765">
        <w:t>Всі схеми, зображені на панелі, розбиті на групи відповідно до тематики проведених робіт.</w:t>
      </w:r>
    </w:p>
    <w:p w:rsidR="00356875" w:rsidRPr="00970765" w:rsidRDefault="00356875" w:rsidP="00A2252C">
      <w:pPr>
        <w:pStyle w:val="1"/>
      </w:pPr>
      <w:r w:rsidRPr="00970765">
        <w:t>Конфігураційні програми пристроїв перетворювачів інтерфейсів сумісні з Windows XP і Vista 7.</w:t>
      </w:r>
    </w:p>
    <w:p w:rsidR="00356875" w:rsidRPr="00970765" w:rsidRDefault="00356875" w:rsidP="00A2252C">
      <w:pPr>
        <w:pStyle w:val="1"/>
        <w:rPr>
          <w:rStyle w:val="Strong"/>
          <w:b w:val="0"/>
          <w:bCs w:val="0"/>
        </w:rPr>
      </w:pPr>
      <w:r w:rsidRPr="00970765">
        <w:rPr>
          <w:rStyle w:val="Strong"/>
          <w:b w:val="0"/>
        </w:rPr>
        <w:t>Передбачені наступні види захистів при підключенні силової перетворювальної техніки:</w:t>
      </w:r>
    </w:p>
    <w:p w:rsidR="00356875" w:rsidRPr="00970765" w:rsidRDefault="00356875" w:rsidP="0058585B">
      <w:pPr>
        <w:pStyle w:val="1"/>
        <w:numPr>
          <w:ilvl w:val="0"/>
          <w:numId w:val="28"/>
        </w:numPr>
      </w:pPr>
      <w:r w:rsidRPr="00970765">
        <w:t xml:space="preserve">від зниження </w:t>
      </w:r>
      <w:r w:rsidR="00970765">
        <w:t xml:space="preserve">напруги </w:t>
      </w:r>
      <w:r w:rsidRPr="00970765">
        <w:t>(в тому числі від обриву фази) мережевої напруги в ланцюзі управління;</w:t>
      </w:r>
    </w:p>
    <w:p w:rsidR="00356875" w:rsidRPr="00970765" w:rsidRDefault="00356875" w:rsidP="0058585B">
      <w:pPr>
        <w:pStyle w:val="1"/>
        <w:numPr>
          <w:ilvl w:val="0"/>
          <w:numId w:val="28"/>
        </w:numPr>
      </w:pPr>
      <w:r w:rsidRPr="00970765">
        <w:t>від перегріву перетворювача;</w:t>
      </w:r>
    </w:p>
    <w:p w:rsidR="00356875" w:rsidRPr="00970765" w:rsidRDefault="00356875" w:rsidP="0058585B">
      <w:pPr>
        <w:pStyle w:val="1"/>
        <w:numPr>
          <w:ilvl w:val="0"/>
          <w:numId w:val="28"/>
        </w:numPr>
      </w:pPr>
      <w:r w:rsidRPr="00970765">
        <w:t>від несправності (обрив або коротке замикання) в ланцюзі тахогенератора;</w:t>
      </w:r>
    </w:p>
    <w:p w:rsidR="00356875" w:rsidRPr="00970765" w:rsidRDefault="00356875" w:rsidP="0058585B">
      <w:pPr>
        <w:pStyle w:val="1"/>
        <w:numPr>
          <w:ilvl w:val="0"/>
          <w:numId w:val="28"/>
        </w:numPr>
      </w:pPr>
      <w:r w:rsidRPr="00970765">
        <w:t>від перевищення допустимого часу струмового перевантаження якірного ланцюга;</w:t>
      </w:r>
    </w:p>
    <w:p w:rsidR="00356875" w:rsidRPr="00970765" w:rsidRDefault="00356875" w:rsidP="0058585B">
      <w:pPr>
        <w:pStyle w:val="1"/>
        <w:numPr>
          <w:ilvl w:val="0"/>
          <w:numId w:val="28"/>
        </w:numPr>
      </w:pPr>
      <w:r w:rsidRPr="00970765">
        <w:lastRenderedPageBreak/>
        <w:t>від пробою тиристорів і від зникнення (в тому числі з причини згорання запобіжників) мережевої напруги;</w:t>
      </w:r>
    </w:p>
    <w:p w:rsidR="00356875" w:rsidRPr="00970765" w:rsidRDefault="00356875" w:rsidP="0058585B">
      <w:pPr>
        <w:pStyle w:val="1"/>
        <w:numPr>
          <w:ilvl w:val="0"/>
          <w:numId w:val="28"/>
        </w:numPr>
      </w:pPr>
      <w:r w:rsidRPr="00970765">
        <w:t>від перевищення максимального струму якірного ланцюга;</w:t>
      </w:r>
    </w:p>
    <w:p w:rsidR="00356875" w:rsidRPr="00970765" w:rsidRDefault="00356875" w:rsidP="0058585B">
      <w:pPr>
        <w:pStyle w:val="1"/>
        <w:numPr>
          <w:ilvl w:val="0"/>
          <w:numId w:val="28"/>
        </w:numPr>
      </w:pPr>
      <w:r w:rsidRPr="00970765">
        <w:t xml:space="preserve">від обриву ланцюга збудження двигуна крім випадку підключення зі зворотним зв'язком по </w:t>
      </w:r>
      <w:r w:rsidR="009076BD" w:rsidRPr="00970765">
        <w:t>ЕРС</w:t>
      </w:r>
      <w:r w:rsidRPr="00970765">
        <w:t>;</w:t>
      </w:r>
    </w:p>
    <w:p w:rsidR="00356875" w:rsidRPr="00970765" w:rsidRDefault="00356875" w:rsidP="0058585B">
      <w:pPr>
        <w:pStyle w:val="1"/>
        <w:numPr>
          <w:ilvl w:val="0"/>
          <w:numId w:val="28"/>
        </w:numPr>
      </w:pPr>
      <w:r w:rsidRPr="00970765">
        <w:t>від неправильного чергування фаз мережі живлення в ланцюзі управління.</w:t>
      </w:r>
    </w:p>
    <w:p w:rsidR="00356875" w:rsidRPr="00970765" w:rsidRDefault="00356875" w:rsidP="00A2252C">
      <w:pPr>
        <w:pStyle w:val="1"/>
      </w:pPr>
      <w:r w:rsidRPr="00970765">
        <w:t>Стенд дозволяє проводити наступні лабораторні роботи:</w:t>
      </w:r>
    </w:p>
    <w:p w:rsidR="00356875" w:rsidRPr="00970765" w:rsidRDefault="00356875" w:rsidP="00A2252C">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70765" w:rsidRDefault="00356875" w:rsidP="00A2252C">
      <w:pPr>
        <w:pStyle w:val="1"/>
      </w:pPr>
      <w:r w:rsidRPr="00970765">
        <w:t>Елементи проектування логічних систем управління електроприводів.</w:t>
      </w:r>
    </w:p>
    <w:p w:rsidR="00356875" w:rsidRPr="00970765" w:rsidRDefault="00356875" w:rsidP="00A2252C">
      <w:pPr>
        <w:pStyle w:val="1"/>
      </w:pPr>
      <w:r w:rsidRPr="00970765">
        <w:t>Дослідження системи автоматичного керування електроприводом постійного струму.</w:t>
      </w:r>
    </w:p>
    <w:p w:rsidR="00356875" w:rsidRPr="00970765" w:rsidRDefault="00356875" w:rsidP="00A2252C">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356875" w:rsidRPr="00970765" w:rsidRDefault="00356875" w:rsidP="00A2252C">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70765" w:rsidRDefault="00356875" w:rsidP="00A2252C">
      <w:pPr>
        <w:pStyle w:val="1"/>
      </w:pPr>
      <w:r w:rsidRPr="00970765">
        <w:t>Елементи проектування логічних систем управління електроприводів.</w:t>
      </w:r>
    </w:p>
    <w:p w:rsidR="00356875" w:rsidRPr="00970765" w:rsidRDefault="00356875" w:rsidP="00A2252C">
      <w:pPr>
        <w:pStyle w:val="1"/>
      </w:pPr>
      <w:r w:rsidRPr="00970765">
        <w:t>Дослідження системи автоматичного керування електроприводом постійного струму.</w:t>
      </w:r>
    </w:p>
    <w:p w:rsidR="00356875" w:rsidRPr="00970765" w:rsidRDefault="00356875" w:rsidP="00A2252C">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356875" w:rsidRPr="00970765" w:rsidRDefault="00356875" w:rsidP="00BA73AE">
      <w:pPr>
        <w:pStyle w:val="Heading2"/>
      </w:pPr>
      <w:bookmarkStart w:id="51" w:name="_Toc530555995"/>
      <w:bookmarkStart w:id="52" w:name="_Toc532032265"/>
      <w:r w:rsidRPr="00970765">
        <w:t>1.2 Багатофункціональний лабораторний стенд для вивчення сучасних методів і засобів керування електроприводами змінного струму</w:t>
      </w:r>
      <w:del w:id="53" w:author="Пользователь Windows" w:date="2018-12-10T11:03:00Z">
        <w:r w:rsidRPr="00970765" w:rsidDel="00542941">
          <w:delText>.</w:delText>
        </w:r>
      </w:del>
      <w:bookmarkEnd w:id="51"/>
      <w:bookmarkEnd w:id="52"/>
    </w:p>
    <w:p w:rsidR="00356875" w:rsidRPr="00970765" w:rsidRDefault="00356875" w:rsidP="00A2252C">
      <w:pPr>
        <w:pStyle w:val="1"/>
      </w:pPr>
      <w:r w:rsidRPr="00970765">
        <w:t xml:space="preserve">Лабораторний практикум призначений для організації експериментального вивчення нових розділів дисциплін спеціальності </w:t>
      </w:r>
      <w:r w:rsidR="008D1689" w:rsidRPr="00970765">
        <w:t>–</w:t>
      </w:r>
      <w:r w:rsidRPr="00970765">
        <w:t xml:space="preserve"> </w:t>
      </w:r>
      <w:r w:rsidRPr="00970765">
        <w:lastRenderedPageBreak/>
        <w:t>«Електропривод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510FCD" w:rsidRPr="00970765" w:rsidRDefault="00356875" w:rsidP="00542941">
      <w:pPr>
        <w:pStyle w:val="diplomapictures"/>
        <w:rPr>
          <w:noProof w:val="0"/>
        </w:rPr>
        <w:pPrChange w:id="54" w:author="Пользователь Windows" w:date="2018-12-10T11:06:00Z">
          <w:pPr>
            <w:pStyle w:val="diplomapictures"/>
          </w:pPr>
        </w:pPrChange>
      </w:pPr>
      <w:r w:rsidRPr="00970765">
        <w:rPr>
          <w:lang w:val="ru-RU"/>
        </w:rPr>
        <w:drawing>
          <wp:inline distT="0" distB="0" distL="0" distR="0" wp14:anchorId="230A8859" wp14:editId="661D88BC">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970765" w:rsidRDefault="00510FCD" w:rsidP="00542941">
      <w:pPr>
        <w:pStyle w:val="diplomapictures"/>
        <w:pPrChange w:id="55"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1</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2</w:t>
      </w:r>
      <w:r w:rsidR="00F2234E" w:rsidRPr="00970765">
        <w:fldChar w:fldCharType="end"/>
      </w:r>
      <w:del w:id="56"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1</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2</w:delText>
        </w:r>
        <w:r w:rsidR="005A1E82" w:rsidRPr="00970765" w:rsidDel="0040770A">
          <w:fldChar w:fldCharType="end"/>
        </w:r>
      </w:del>
      <w:del w:id="57"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1</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2</w:delText>
        </w:r>
        <w:r w:rsidR="00D81C83" w:rsidRPr="00970765" w:rsidDel="00D81C83">
          <w:fldChar w:fldCharType="end"/>
        </w:r>
      </w:del>
      <w:del w:id="58" w:author="Пользователь Windows" w:date="2018-12-08T00:31:00Z">
        <w:r w:rsidRPr="00970765" w:rsidDel="00510FCD">
          <w:fldChar w:fldCharType="begin"/>
        </w:r>
        <w:r w:rsidRPr="00970765" w:rsidDel="00510FCD">
          <w:delInstrText xml:space="preserve"> STYLEREF 1 \s </w:delInstrText>
        </w:r>
        <w:r w:rsidRPr="00970765" w:rsidDel="00510FCD">
          <w:fldChar w:fldCharType="separate"/>
        </w:r>
        <w:r w:rsidRPr="00970765" w:rsidDel="00510FCD">
          <w:delText>1</w:delText>
        </w:r>
        <w:r w:rsidRPr="00970765" w:rsidDel="00510FCD">
          <w:fldChar w:fldCharType="end"/>
        </w:r>
        <w:r w:rsidRPr="00970765" w:rsidDel="00510FCD">
          <w:delText>.</w:delText>
        </w:r>
        <w:r w:rsidRPr="00970765" w:rsidDel="00510FCD">
          <w:fldChar w:fldCharType="begin"/>
        </w:r>
        <w:r w:rsidRPr="00970765" w:rsidDel="00510FCD">
          <w:delInstrText xml:space="preserve"> SEQ Figure \* ARABIC \s 1 </w:delInstrText>
        </w:r>
        <w:r w:rsidRPr="00970765" w:rsidDel="00510FCD">
          <w:fldChar w:fldCharType="separate"/>
        </w:r>
        <w:r w:rsidRPr="00970765" w:rsidDel="00510FCD">
          <w:delText>2</w:delText>
        </w:r>
        <w:r w:rsidRPr="00970765" w:rsidDel="00510FCD">
          <w:fldChar w:fldCharType="end"/>
        </w:r>
      </w:del>
      <w:r w:rsidRPr="00970765">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970765" w:rsidRDefault="00356875" w:rsidP="00A2252C">
      <w:pPr>
        <w:pStyle w:val="1"/>
      </w:pPr>
      <w:r w:rsidRPr="00970765">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970765" w:rsidRDefault="00014199" w:rsidP="00014199">
      <w:pPr>
        <w:pStyle w:val="1"/>
        <w:numPr>
          <w:ilvl w:val="0"/>
          <w:numId w:val="29"/>
        </w:numPr>
        <w:ind w:left="0" w:firstLine="0"/>
      </w:pPr>
      <w:r w:rsidRPr="00970765">
        <w:t xml:space="preserve">дослідження статичних і динамічних характеристик </w:t>
      </w:r>
      <w:r w:rsidR="009076BD" w:rsidRPr="00970765">
        <w:t>СДПМ</w:t>
      </w:r>
      <w:r w:rsidRPr="00970765">
        <w:t>:</w:t>
      </w:r>
    </w:p>
    <w:p w:rsidR="00356875" w:rsidRPr="00970765" w:rsidRDefault="00014199" w:rsidP="00014199">
      <w:pPr>
        <w:pStyle w:val="1"/>
        <w:numPr>
          <w:ilvl w:val="0"/>
          <w:numId w:val="29"/>
        </w:numPr>
        <w:ind w:left="0" w:firstLine="0"/>
      </w:pPr>
      <w:r w:rsidRPr="00970765">
        <w:t>частотне керування ад з довільно задається u / f характеристикою;</w:t>
      </w:r>
    </w:p>
    <w:p w:rsidR="00356875" w:rsidRPr="00970765" w:rsidRDefault="00014199" w:rsidP="00014199">
      <w:pPr>
        <w:pStyle w:val="1"/>
        <w:numPr>
          <w:ilvl w:val="0"/>
          <w:numId w:val="29"/>
        </w:numPr>
        <w:ind w:left="0" w:firstLine="0"/>
      </w:pPr>
      <w:r w:rsidRPr="00970765">
        <w:t xml:space="preserve">частотне управління ад із зворотними зв'язками по струму, з спостерігачем стану, з компенсацією ковзання, з регулятором </w:t>
      </w:r>
      <w:r w:rsidR="009076BD" w:rsidRPr="00970765">
        <w:t>ЕРС</w:t>
      </w:r>
      <w:r w:rsidRPr="00970765">
        <w:t xml:space="preserve"> та швидкості;</w:t>
      </w:r>
    </w:p>
    <w:p w:rsidR="00356875" w:rsidRPr="00970765" w:rsidRDefault="00014199" w:rsidP="00014199">
      <w:pPr>
        <w:pStyle w:val="1"/>
        <w:numPr>
          <w:ilvl w:val="0"/>
          <w:numId w:val="29"/>
        </w:numPr>
        <w:ind w:left="0" w:firstLine="0"/>
      </w:pPr>
      <w:r w:rsidRPr="00970765">
        <w:t xml:space="preserve">адаптивне-векторне керування </w:t>
      </w:r>
      <w:r w:rsidR="009076BD" w:rsidRPr="00970765">
        <w:t>СДПМ</w:t>
      </w:r>
      <w:r w:rsidRPr="00970765">
        <w:t xml:space="preserve"> електроприводом з датчиком швидкості та положення;</w:t>
      </w:r>
    </w:p>
    <w:p w:rsidR="00356875" w:rsidRPr="00970765" w:rsidRDefault="00014199" w:rsidP="00014199">
      <w:pPr>
        <w:pStyle w:val="1"/>
        <w:numPr>
          <w:ilvl w:val="0"/>
          <w:numId w:val="29"/>
        </w:numPr>
        <w:ind w:left="0" w:firstLine="0"/>
      </w:pPr>
      <w:r w:rsidRPr="00970765">
        <w:t xml:space="preserve">адаптивне-векторне керування </w:t>
      </w:r>
      <w:r w:rsidR="009076BD" w:rsidRPr="00970765">
        <w:t>СДПМ</w:t>
      </w:r>
      <w:r w:rsidRPr="00970765">
        <w:t xml:space="preserve"> електроприводом без датчика швидкості та положення;</w:t>
      </w:r>
    </w:p>
    <w:p w:rsidR="00356875" w:rsidRPr="00970765" w:rsidRDefault="00014199" w:rsidP="00014199">
      <w:pPr>
        <w:pStyle w:val="1"/>
        <w:numPr>
          <w:ilvl w:val="0"/>
          <w:numId w:val="29"/>
        </w:numPr>
        <w:ind w:left="0" w:firstLine="0"/>
      </w:pPr>
      <w:r w:rsidRPr="00970765">
        <w:t>адаптивне-векторне керування синхронним електроприводом з датчиком швидкості та положення;</w:t>
      </w:r>
    </w:p>
    <w:p w:rsidR="00356875" w:rsidRPr="00970765" w:rsidRDefault="00014199" w:rsidP="00014199">
      <w:pPr>
        <w:pStyle w:val="1"/>
        <w:numPr>
          <w:ilvl w:val="0"/>
          <w:numId w:val="29"/>
        </w:numPr>
        <w:ind w:left="0" w:firstLine="0"/>
      </w:pPr>
      <w:r w:rsidRPr="00970765">
        <w:t>адаптивне-векторне керування синхронним електроприводом без датчика швидкості та положення;</w:t>
      </w:r>
    </w:p>
    <w:p w:rsidR="00356875" w:rsidRPr="00970765" w:rsidRDefault="00014199" w:rsidP="00014199">
      <w:pPr>
        <w:pStyle w:val="1"/>
        <w:numPr>
          <w:ilvl w:val="0"/>
          <w:numId w:val="29"/>
        </w:numPr>
        <w:ind w:left="0" w:firstLine="0"/>
      </w:pPr>
      <w:r w:rsidRPr="00970765">
        <w:t>регулювання електромагнітного моменту;</w:t>
      </w:r>
    </w:p>
    <w:p w:rsidR="00356875" w:rsidRPr="00970765" w:rsidRDefault="00014199" w:rsidP="00014199">
      <w:pPr>
        <w:pStyle w:val="1"/>
        <w:numPr>
          <w:ilvl w:val="0"/>
          <w:numId w:val="29"/>
        </w:numPr>
        <w:ind w:left="0" w:firstLine="0"/>
      </w:pPr>
      <w:r w:rsidRPr="00970765">
        <w:lastRenderedPageBreak/>
        <w:t>регулювання струму статора.</w:t>
      </w:r>
    </w:p>
    <w:p w:rsidR="00356875" w:rsidRPr="00970765" w:rsidRDefault="00014199" w:rsidP="00014199">
      <w:pPr>
        <w:pStyle w:val="1"/>
        <w:numPr>
          <w:ilvl w:val="0"/>
          <w:numId w:val="29"/>
        </w:numPr>
        <w:ind w:left="0" w:firstLine="0"/>
      </w:pPr>
      <w:r w:rsidRPr="00970765">
        <w:t xml:space="preserve">дослідження теплових режимів роботи </w:t>
      </w:r>
      <w:r w:rsidR="009076BD" w:rsidRPr="00970765">
        <w:t>IGBT</w:t>
      </w:r>
      <w:r w:rsidRPr="00970765">
        <w:t xml:space="preserve">-модуля в складі </w:t>
      </w:r>
      <w:r w:rsidR="009076BD" w:rsidRPr="00970765">
        <w:t>ПЧ</w:t>
      </w:r>
      <w:r w:rsidRPr="00970765">
        <w:t xml:space="preserve">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970765" w:rsidRDefault="00014199" w:rsidP="00014199">
      <w:pPr>
        <w:pStyle w:val="1"/>
        <w:numPr>
          <w:ilvl w:val="0"/>
          <w:numId w:val="29"/>
        </w:numPr>
        <w:ind w:left="0" w:firstLine="0"/>
      </w:pPr>
      <w:r w:rsidRPr="00970765">
        <w:t xml:space="preserve">дослідження характеристик і алгоритмів управління рекуперативного </w:t>
      </w:r>
      <w:r w:rsidR="009076BD" w:rsidRPr="00970765">
        <w:t>IGBT</w:t>
      </w:r>
      <w:r w:rsidRPr="00970765">
        <w:t>- випрямляча (активного фільтра) - опція.</w:t>
      </w:r>
    </w:p>
    <w:p w:rsidR="00356875" w:rsidRPr="00970765" w:rsidRDefault="00014199" w:rsidP="00014199">
      <w:pPr>
        <w:pStyle w:val="1"/>
        <w:numPr>
          <w:ilvl w:val="0"/>
          <w:numId w:val="29"/>
        </w:numPr>
        <w:ind w:left="0" w:firstLine="0"/>
      </w:pPr>
      <w:r w:rsidRPr="00970765">
        <w:t>дослідження спеціальних режимів роботи електроприводів змінного струму</w:t>
      </w:r>
    </w:p>
    <w:p w:rsidR="00356875" w:rsidRPr="00970765" w:rsidRDefault="00014199" w:rsidP="00014199">
      <w:pPr>
        <w:pStyle w:val="1"/>
        <w:numPr>
          <w:ilvl w:val="0"/>
          <w:numId w:val="29"/>
        </w:numPr>
        <w:ind w:left="0" w:firstLine="0"/>
      </w:pPr>
      <w:r w:rsidRPr="00970765">
        <w:t>автоматичне налаштування системи керування на параметри силового каналу приводу</w:t>
      </w:r>
    </w:p>
    <w:p w:rsidR="00356875" w:rsidRPr="00970765" w:rsidRDefault="00014199" w:rsidP="00014199">
      <w:pPr>
        <w:pStyle w:val="1"/>
        <w:numPr>
          <w:ilvl w:val="0"/>
          <w:numId w:val="29"/>
        </w:numPr>
        <w:ind w:left="0" w:firstLine="0"/>
      </w:pPr>
      <w:r w:rsidRPr="00970765">
        <w:t>адаптація системи управління до зміни параметрів двигуна</w:t>
      </w:r>
    </w:p>
    <w:p w:rsidR="00356875" w:rsidRPr="00970765" w:rsidRDefault="00014199" w:rsidP="00014199">
      <w:pPr>
        <w:pStyle w:val="1"/>
        <w:numPr>
          <w:ilvl w:val="0"/>
          <w:numId w:val="29"/>
        </w:numPr>
        <w:ind w:left="0" w:firstLine="0"/>
      </w:pPr>
      <w:r w:rsidRPr="00970765">
        <w:t>режим пошуку невідомої частоти обертання асинхронного двигуна без датчика швидкості;</w:t>
      </w:r>
    </w:p>
    <w:p w:rsidR="00356875" w:rsidRPr="00970765" w:rsidRDefault="00014199" w:rsidP="00014199">
      <w:pPr>
        <w:pStyle w:val="1"/>
        <w:numPr>
          <w:ilvl w:val="0"/>
          <w:numId w:val="29"/>
        </w:numPr>
        <w:ind w:left="0" w:firstLine="0"/>
      </w:pPr>
      <w:r w:rsidRPr="00970765">
        <w:t>енергозберігаючі режими роботи електроприводу;</w:t>
      </w:r>
    </w:p>
    <w:p w:rsidR="00356875" w:rsidRPr="00970765" w:rsidRDefault="00014199" w:rsidP="00014199">
      <w:pPr>
        <w:pStyle w:val="1"/>
        <w:numPr>
          <w:ilvl w:val="0"/>
          <w:numId w:val="29"/>
        </w:numPr>
        <w:ind w:left="0" w:firstLine="0"/>
      </w:pPr>
      <w:r w:rsidRPr="00970765">
        <w:t xml:space="preserve">режими м'якого перемикання асинхронного двигуна між </w:t>
      </w:r>
      <w:r w:rsidR="009076BD" w:rsidRPr="00970765">
        <w:t>ПЧ</w:t>
      </w:r>
      <w:r w:rsidRPr="00970765">
        <w:t xml:space="preserve"> і мережею (з синхронізацією напруги, з пошуком частоти, з паузою на затухання поля);</w:t>
      </w:r>
    </w:p>
    <w:p w:rsidR="00356875" w:rsidRPr="00970765" w:rsidRDefault="00014199" w:rsidP="00014199">
      <w:pPr>
        <w:pStyle w:val="1"/>
        <w:numPr>
          <w:ilvl w:val="0"/>
          <w:numId w:val="29"/>
        </w:numPr>
        <w:ind w:left="0" w:firstLine="0"/>
      </w:pPr>
      <w:r w:rsidRPr="00970765">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970765" w:rsidRDefault="00014199" w:rsidP="00014199">
      <w:pPr>
        <w:pStyle w:val="1"/>
        <w:numPr>
          <w:ilvl w:val="0"/>
          <w:numId w:val="29"/>
        </w:numPr>
        <w:ind w:left="0" w:firstLine="0"/>
      </w:pPr>
      <w:r w:rsidRPr="00970765">
        <w:t>дослідження сучасних видів датчиків швидкості/положення: інкрементального резольвера та синусно-косинусного датчика швидкості;</w:t>
      </w:r>
    </w:p>
    <w:p w:rsidR="00356875" w:rsidRPr="00970765" w:rsidRDefault="00014199" w:rsidP="00014199">
      <w:pPr>
        <w:pStyle w:val="1"/>
        <w:numPr>
          <w:ilvl w:val="0"/>
          <w:numId w:val="29"/>
        </w:numPr>
        <w:ind w:left="0" w:firstLine="0"/>
      </w:pPr>
      <w:r w:rsidRPr="0097076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w:t>
      </w:r>
      <w:r w:rsidR="009076BD" w:rsidRPr="00970765">
        <w:t>и</w:t>
      </w:r>
      <w:r w:rsidRPr="00970765">
        <w:t xml:space="preserve">, </w:t>
      </w:r>
      <w:r w:rsidR="009076BD" w:rsidRPr="00970765">
        <w:t>верстати</w:t>
      </w:r>
      <w:r w:rsidRPr="00970765">
        <w:t>, в</w:t>
      </w:r>
      <w:r w:rsidR="009076BD" w:rsidRPr="00970765">
        <w:t>ітро-генераторні установки</w:t>
      </w:r>
      <w:r w:rsidRPr="00970765">
        <w:t>);</w:t>
      </w:r>
    </w:p>
    <w:p w:rsidR="00356875" w:rsidRPr="00970765" w:rsidRDefault="00014199" w:rsidP="00014199">
      <w:pPr>
        <w:pStyle w:val="1"/>
        <w:numPr>
          <w:ilvl w:val="0"/>
          <w:numId w:val="29"/>
        </w:numPr>
        <w:ind w:left="0" w:firstLine="0"/>
      </w:pPr>
      <w:r w:rsidRPr="00970765">
        <w:t xml:space="preserve">дослідження електромагнітної сумісності системи «живить мережу - </w:t>
      </w:r>
      <w:r w:rsidR="009076BD" w:rsidRPr="00970765">
        <w:t>ПЧ</w:t>
      </w:r>
      <w:r w:rsidRPr="00970765">
        <w:t xml:space="preserve"> - двигун» в частині емісії гармонійних складових струму - додаткова опція;</w:t>
      </w:r>
    </w:p>
    <w:p w:rsidR="00356875" w:rsidRPr="00970765" w:rsidRDefault="00014199" w:rsidP="00014199">
      <w:pPr>
        <w:pStyle w:val="1"/>
        <w:numPr>
          <w:ilvl w:val="0"/>
          <w:numId w:val="29"/>
        </w:numPr>
        <w:ind w:left="0" w:firstLine="0"/>
      </w:pPr>
      <w:r w:rsidRPr="00970765">
        <w:t xml:space="preserve">дослідження електромагнітної сумісності системи «живить мережу - </w:t>
      </w:r>
      <w:r w:rsidR="009076BD" w:rsidRPr="00970765">
        <w:t>ПЧ</w:t>
      </w:r>
      <w:r w:rsidRPr="00970765">
        <w:t xml:space="preserve"> - двигун» в частині емісії індустріальних радіоперешкод з різними типами фільтрів - додаткова опція;</w:t>
      </w:r>
    </w:p>
    <w:p w:rsidR="00356875" w:rsidRPr="00970765" w:rsidRDefault="00014199" w:rsidP="00014199">
      <w:pPr>
        <w:pStyle w:val="1"/>
        <w:numPr>
          <w:ilvl w:val="0"/>
          <w:numId w:val="29"/>
        </w:numPr>
        <w:ind w:left="0" w:firstLine="0"/>
      </w:pPr>
      <w:r w:rsidRPr="00970765">
        <w:lastRenderedPageBreak/>
        <w:t xml:space="preserve">дослідження електромагнітної сумісності системи «живить мережу - рекуперативний випрямляч - </w:t>
      </w:r>
      <w:r w:rsidR="009076BD" w:rsidRPr="00970765">
        <w:t>ПЧ</w:t>
      </w:r>
      <w:r w:rsidRPr="00970765">
        <w:t xml:space="preserve"> - двигун» - додаткова опція.</w:t>
      </w:r>
    </w:p>
    <w:p w:rsidR="00356875" w:rsidRPr="00970765" w:rsidRDefault="00356875" w:rsidP="00A2252C">
      <w:pPr>
        <w:pStyle w:val="1"/>
      </w:pPr>
      <w:r w:rsidRPr="00970765">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970765" w:rsidRDefault="00356875" w:rsidP="00A2252C">
      <w:pPr>
        <w:pStyle w:val="1"/>
      </w:pPr>
      <w:r w:rsidRPr="00970765">
        <w:t xml:space="preserve">Обладнання стенда представлено в </w:t>
      </w:r>
      <w:r w:rsidR="008555E9" w:rsidRPr="00970765">
        <w:t>(</w:t>
      </w:r>
      <w:r w:rsidRPr="00970765">
        <w:t>табл.1</w:t>
      </w:r>
      <w:r w:rsidR="008555E9" w:rsidRPr="00970765">
        <w:t>).</w:t>
      </w:r>
    </w:p>
    <w:p w:rsidR="00356875" w:rsidRPr="00970765" w:rsidRDefault="00356875" w:rsidP="00A2252C">
      <w:pPr>
        <w:pStyle w:val="tablecaption"/>
      </w:pPr>
      <w:bookmarkStart w:id="59" w:name="_Toc528649576"/>
      <w:bookmarkStart w:id="60" w:name="_Toc528662573"/>
      <w:bookmarkStart w:id="61" w:name="_Toc530555996"/>
      <w:r w:rsidRPr="00970765">
        <w:t xml:space="preserve">Таблиця 1.1 </w:t>
      </w:r>
      <w:r w:rsidR="008D1689" w:rsidRPr="00970765">
        <w:t>–</w:t>
      </w:r>
      <w:r w:rsidRPr="00970765">
        <w:t xml:space="preserve"> Комплект основного обладнання стенда</w:t>
      </w:r>
      <w:bookmarkEnd w:id="59"/>
      <w:bookmarkEnd w:id="60"/>
      <w:bookmarkEnd w:id="61"/>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bookmarkStart w:id="62" w:name="_Toc528649577"/>
            <w:bookmarkStart w:id="63" w:name="_Toc528662574"/>
            <w:bookmarkStart w:id="64" w:name="_Toc530555997"/>
            <w:r w:rsidRPr="00970765">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Кількість</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Вимірювальні прилади:</w:t>
            </w:r>
          </w:p>
          <w:p w:rsidR="00A93FCF" w:rsidRPr="00970765" w:rsidRDefault="00A93FCF" w:rsidP="00A2252C">
            <w:pPr>
              <w:pStyle w:val="tabletextstyle"/>
            </w:pPr>
            <w:r w:rsidRPr="00970765">
              <w:t xml:space="preserve">Засіб збору даних (16каналів, 14 </w:t>
            </w:r>
            <w:r w:rsidR="009076BD" w:rsidRPr="00970765">
              <w:t>розрядів</w:t>
            </w:r>
            <w:r w:rsidRPr="00970765">
              <w:t>, 400 кГц/канал)</w:t>
            </w:r>
          </w:p>
          <w:p w:rsidR="00A93FCF" w:rsidRPr="00970765" w:rsidRDefault="00A93FCF" w:rsidP="00A2252C">
            <w:pPr>
              <w:pStyle w:val="tabletextstyle"/>
            </w:pPr>
            <w:r w:rsidRPr="00970765">
              <w:t>Засіб цифрової індикації швидкості / положення</w:t>
            </w:r>
          </w:p>
          <w:p w:rsidR="00A93FCF" w:rsidRPr="00970765" w:rsidRDefault="00A93FCF" w:rsidP="00A2252C">
            <w:pPr>
              <w:pStyle w:val="tabletextstyle"/>
            </w:pPr>
            <w:r w:rsidRPr="00970765">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5</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9076BD" w:rsidP="00A2252C">
            <w:pPr>
              <w:pStyle w:val="tabletextstyle"/>
            </w:pPr>
            <w:r w:rsidRPr="00970765">
              <w:t>Персональний</w:t>
            </w:r>
            <w:r w:rsidR="00A93FCF" w:rsidRPr="00970765">
              <w:t xml:space="preserve">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bl>
    <w:p w:rsidR="00356875" w:rsidRPr="00970765" w:rsidRDefault="008D1689" w:rsidP="00A2252C">
      <w:pPr>
        <w:pStyle w:val="tablecaption"/>
      </w:pPr>
      <w:r w:rsidRPr="00970765">
        <w:t>Таблиця 1.2 –</w:t>
      </w:r>
      <w:r w:rsidR="00356875" w:rsidRPr="00970765">
        <w:t xml:space="preserve"> Комплект додаткового обладнання стенда.</w:t>
      </w:r>
      <w:bookmarkEnd w:id="62"/>
      <w:bookmarkEnd w:id="63"/>
      <w:bookmarkEnd w:id="64"/>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Кількість</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2</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lastRenderedPageBreak/>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Рекуперативний випрямляч ЭПВ-16-Р у складі</w:t>
            </w:r>
          </w:p>
          <w:p w:rsidR="00356875" w:rsidRPr="00970765" w:rsidRDefault="00356875" w:rsidP="00A2252C">
            <w:pPr>
              <w:pStyle w:val="tabletextstyle"/>
            </w:pPr>
            <w:bookmarkStart w:id="65" w:name="_Toc528662575"/>
            <w:r w:rsidRPr="00970765">
              <w:t>блок випрямлення</w:t>
            </w:r>
            <w:bookmarkEnd w:id="65"/>
          </w:p>
          <w:p w:rsidR="00356875" w:rsidRPr="00970765" w:rsidRDefault="00356875" w:rsidP="00A2252C">
            <w:pPr>
              <w:pStyle w:val="tabletextstyle"/>
            </w:pPr>
            <w:bookmarkStart w:id="66" w:name="_Toc528662576"/>
            <w:r w:rsidRPr="00970765">
              <w:t>мережевий дросель</w:t>
            </w:r>
            <w:bookmarkEnd w:id="66"/>
          </w:p>
          <w:p w:rsidR="00356875" w:rsidRPr="00970765" w:rsidRDefault="00356875" w:rsidP="00A2252C">
            <w:pPr>
              <w:pStyle w:val="tabletextstyle"/>
            </w:pPr>
            <w:bookmarkStart w:id="67" w:name="_Toc528662577"/>
            <w:r w:rsidRPr="00970765">
              <w:t>фільтр радіоперешкод класу А</w:t>
            </w:r>
            <w:bookmarkEnd w:id="67"/>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Обладнання для дослідження електромагнітної сумісності:</w:t>
            </w:r>
          </w:p>
          <w:p w:rsidR="00356875" w:rsidRPr="00970765" w:rsidRDefault="00356875" w:rsidP="00A2252C">
            <w:pPr>
              <w:pStyle w:val="tabletextstyle"/>
            </w:pPr>
            <w:r w:rsidRPr="00970765">
              <w:t>синус-фільтр</w:t>
            </w:r>
          </w:p>
          <w:p w:rsidR="00356875" w:rsidRPr="00970765" w:rsidRDefault="00356875" w:rsidP="00A2252C">
            <w:pPr>
              <w:pStyle w:val="tabletextstyle"/>
            </w:pPr>
            <w:r w:rsidRPr="00970765">
              <w:t>фільтр dU / dt</w:t>
            </w:r>
          </w:p>
          <w:p w:rsidR="00356875" w:rsidRPr="00970765" w:rsidRDefault="00356875" w:rsidP="00A2252C">
            <w:pPr>
              <w:pStyle w:val="tabletextstyle"/>
            </w:pPr>
            <w:r w:rsidRPr="00970765">
              <w:t>фільтр радіоперешкод класу В</w:t>
            </w:r>
          </w:p>
          <w:p w:rsidR="00356875" w:rsidRPr="00970765" w:rsidRDefault="00356875" w:rsidP="00A2252C">
            <w:pPr>
              <w:pStyle w:val="tabletextstyle"/>
            </w:pPr>
            <w:r w:rsidRPr="00970765">
              <w:t>еквівалент мережі</w:t>
            </w:r>
          </w:p>
          <w:p w:rsidR="00356875" w:rsidRPr="00970765" w:rsidRDefault="00356875" w:rsidP="00A2252C">
            <w:pPr>
              <w:pStyle w:val="tabletextstyle"/>
            </w:pPr>
            <w:r w:rsidRPr="00970765">
              <w:t>осцилограф цифровий запам'ятовує (4 канали, 200МГц)</w:t>
            </w:r>
          </w:p>
          <w:p w:rsidR="00356875" w:rsidRPr="00970765" w:rsidRDefault="00356875" w:rsidP="00A2252C">
            <w:pPr>
              <w:pStyle w:val="tabletextstyle"/>
            </w:pPr>
            <w:r w:rsidRPr="00970765">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bl>
    <w:p w:rsidR="008555E9" w:rsidRPr="00970765" w:rsidRDefault="008555E9" w:rsidP="00A2252C">
      <w:pPr>
        <w:pStyle w:val="1"/>
      </w:pPr>
    </w:p>
    <w:p w:rsidR="00356875" w:rsidRPr="00970765" w:rsidRDefault="00356875" w:rsidP="00A2252C">
      <w:pPr>
        <w:pStyle w:val="1"/>
      </w:pPr>
      <w:r w:rsidRPr="00970765">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970765" w:rsidRDefault="00356875" w:rsidP="00BA73AE">
      <w:pPr>
        <w:pStyle w:val="Heading2"/>
      </w:pPr>
      <w:bookmarkStart w:id="68" w:name="_Toc530555998"/>
      <w:bookmarkStart w:id="69" w:name="_Toc532032266"/>
      <w:r w:rsidRPr="00970765">
        <w:t>1.3 Формування вимог до лабораторного стенду</w:t>
      </w:r>
      <w:bookmarkEnd w:id="68"/>
      <w:bookmarkEnd w:id="69"/>
    </w:p>
    <w:p w:rsidR="00356875" w:rsidRPr="00970765" w:rsidRDefault="00356875" w:rsidP="00A2252C">
      <w:pPr>
        <w:pStyle w:val="1"/>
      </w:pPr>
      <w:r w:rsidRPr="00970765">
        <w:t>Згідно до розглянутих стендів сформуємо вимоги до</w:t>
      </w:r>
      <w:r w:rsidR="00014199" w:rsidRPr="00970765">
        <w:t xml:space="preserve"> лабораторної установки що розробляється:</w:t>
      </w:r>
    </w:p>
    <w:p w:rsidR="00356875" w:rsidRPr="00970765" w:rsidRDefault="00014199" w:rsidP="00014199">
      <w:pPr>
        <w:pStyle w:val="1"/>
        <w:numPr>
          <w:ilvl w:val="0"/>
          <w:numId w:val="30"/>
        </w:numPr>
        <w:ind w:left="0" w:firstLine="0"/>
      </w:pPr>
      <w:r w:rsidRPr="00970765">
        <w:t xml:space="preserve">дослідження статичних і динамічних характеристик </w:t>
      </w:r>
      <w:r w:rsidR="009076BD" w:rsidRPr="00970765">
        <w:t>СДПМ</w:t>
      </w:r>
      <w:ins w:id="70" w:author="Пользователь Windows" w:date="2018-12-10T11:25:00Z">
        <w:r w:rsidR="00A25CFE" w:rsidRPr="00A25CFE">
          <w:rPr>
            <w:lang w:val="ru-RU"/>
            <w:rPrChange w:id="71" w:author="Пользователь Windows" w:date="2018-12-10T11:25:00Z">
              <w:rPr>
                <w:lang w:val="en-US"/>
              </w:rPr>
            </w:rPrChange>
          </w:rPr>
          <w:t>;</w:t>
        </w:r>
      </w:ins>
      <w:del w:id="72" w:author="Пользователь Windows" w:date="2018-12-10T11:23:00Z">
        <w:r w:rsidRPr="00970765" w:rsidDel="00BF0F15">
          <w:delText>:</w:delText>
        </w:r>
      </w:del>
    </w:p>
    <w:p w:rsidR="00014199" w:rsidRPr="00970765" w:rsidRDefault="00014199" w:rsidP="00014199">
      <w:pPr>
        <w:pStyle w:val="1"/>
        <w:numPr>
          <w:ilvl w:val="0"/>
          <w:numId w:val="30"/>
        </w:numPr>
        <w:ind w:left="0" w:firstLine="0"/>
      </w:pPr>
      <w:r w:rsidRPr="00970765">
        <w:t>векторне керування синхронним електроприводом з датчиком швидкості</w:t>
      </w:r>
      <w:del w:id="73" w:author="Пользователь Windows" w:date="2018-12-10T11:23:00Z">
        <w:r w:rsidRPr="00970765" w:rsidDel="00BF0F15">
          <w:delText xml:space="preserve"> та положення</w:delText>
        </w:r>
      </w:del>
      <w:r w:rsidRPr="00970765">
        <w:t>;</w:t>
      </w:r>
    </w:p>
    <w:p w:rsidR="00356875" w:rsidRPr="00970765" w:rsidDel="00BF0F15" w:rsidRDefault="00014199" w:rsidP="008E6790">
      <w:pPr>
        <w:pStyle w:val="1"/>
        <w:numPr>
          <w:ilvl w:val="0"/>
          <w:numId w:val="30"/>
        </w:numPr>
        <w:ind w:left="0" w:firstLine="0"/>
        <w:rPr>
          <w:del w:id="74" w:author="Пользователь Windows" w:date="2018-12-10T11:22:00Z"/>
        </w:rPr>
        <w:pPrChange w:id="75" w:author="Пользователь Windows" w:date="2018-12-10T11:22:00Z">
          <w:pPr>
            <w:pStyle w:val="1"/>
            <w:numPr>
              <w:numId w:val="30"/>
            </w:numPr>
            <w:ind w:firstLine="0"/>
          </w:pPr>
        </w:pPrChange>
      </w:pPr>
      <w:r w:rsidRPr="00970765">
        <w:t>векторне керування синхронним електроприводом</w:t>
      </w:r>
      <w:ins w:id="76" w:author="Пользователь Windows" w:date="2018-12-10T11:22:00Z">
        <w:r w:rsidR="00BF0F15">
          <w:t xml:space="preserve">, </w:t>
        </w:r>
      </w:ins>
      <w:del w:id="77" w:author="Пользователь Windows" w:date="2018-12-10T11:22:00Z">
        <w:r w:rsidRPr="00970765" w:rsidDel="00BF0F15">
          <w:delText xml:space="preserve"> без датчика швидкості та положення;</w:delText>
        </w:r>
      </w:del>
    </w:p>
    <w:p w:rsidR="00356875" w:rsidRPr="00970765" w:rsidRDefault="00014199" w:rsidP="008E6790">
      <w:pPr>
        <w:pStyle w:val="1"/>
        <w:numPr>
          <w:ilvl w:val="0"/>
          <w:numId w:val="30"/>
        </w:numPr>
        <w:ind w:left="0" w:firstLine="0"/>
        <w:pPrChange w:id="78" w:author="Пользователь Windows" w:date="2018-12-10T11:22:00Z">
          <w:pPr>
            <w:pStyle w:val="1"/>
            <w:numPr>
              <w:numId w:val="30"/>
            </w:numPr>
            <w:ind w:firstLine="0"/>
          </w:pPr>
        </w:pPrChange>
      </w:pPr>
      <w:r w:rsidRPr="00970765">
        <w:t>регулювання електромагнітного моменту;</w:t>
      </w:r>
    </w:p>
    <w:p w:rsidR="00356875" w:rsidRPr="00970765" w:rsidRDefault="00014199" w:rsidP="00014199">
      <w:pPr>
        <w:pStyle w:val="1"/>
        <w:numPr>
          <w:ilvl w:val="0"/>
          <w:numId w:val="30"/>
        </w:numPr>
        <w:ind w:left="0" w:firstLine="0"/>
      </w:pPr>
      <w:r w:rsidRPr="00970765">
        <w:t>регулювання струму статора</w:t>
      </w:r>
      <w:ins w:id="79" w:author="Пользователь Windows" w:date="2018-12-10T11:25:00Z">
        <w:r w:rsidR="00A25CFE">
          <w:rPr>
            <w:lang w:val="en-US"/>
          </w:rPr>
          <w:t>;</w:t>
        </w:r>
      </w:ins>
      <w:del w:id="80" w:author="Пользователь Windows" w:date="2018-12-10T11:25:00Z">
        <w:r w:rsidRPr="00970765" w:rsidDel="00A25CFE">
          <w:delText>.</w:delText>
        </w:r>
      </w:del>
    </w:p>
    <w:p w:rsidR="00356875" w:rsidRPr="00970765" w:rsidRDefault="00014199" w:rsidP="00014199">
      <w:pPr>
        <w:pStyle w:val="1"/>
        <w:numPr>
          <w:ilvl w:val="0"/>
          <w:numId w:val="30"/>
        </w:numPr>
        <w:ind w:left="0" w:firstLine="0"/>
      </w:pPr>
      <w:r w:rsidRPr="00970765">
        <w:t>дослідження спеціальних режимів роботи електроприводів змінного струму</w:t>
      </w:r>
      <w:ins w:id="81" w:author="Пользователь Windows" w:date="2018-12-10T11:25:00Z">
        <w:r w:rsidR="00A25CFE" w:rsidRPr="00A25CFE">
          <w:rPr>
            <w:lang w:val="ru-RU"/>
            <w:rPrChange w:id="82" w:author="Пользователь Windows" w:date="2018-12-10T11:25:00Z">
              <w:rPr>
                <w:lang w:val="en-US"/>
              </w:rPr>
            </w:rPrChange>
          </w:rPr>
          <w:t>;</w:t>
        </w:r>
      </w:ins>
      <w:del w:id="83" w:author="Пользователь Windows" w:date="2018-12-10T11:25:00Z">
        <w:r w:rsidRPr="00970765" w:rsidDel="00BF0F15">
          <w:delText xml:space="preserve">. </w:delText>
        </w:r>
      </w:del>
    </w:p>
    <w:p w:rsidR="00356875" w:rsidRPr="00970765" w:rsidRDefault="00014199" w:rsidP="00014199">
      <w:pPr>
        <w:pStyle w:val="1"/>
        <w:numPr>
          <w:ilvl w:val="0"/>
          <w:numId w:val="30"/>
        </w:numPr>
        <w:ind w:left="0" w:firstLine="0"/>
      </w:pPr>
      <w:r w:rsidRPr="00970765">
        <w:t xml:space="preserve">дослідження функціонування електроприводу при здійсненні автоматичного налаштування контурів регулювання; </w:t>
      </w:r>
    </w:p>
    <w:p w:rsidR="00356875" w:rsidRPr="00970765" w:rsidRDefault="00014199" w:rsidP="00014199">
      <w:pPr>
        <w:pStyle w:val="1"/>
        <w:numPr>
          <w:ilvl w:val="0"/>
          <w:numId w:val="30"/>
        </w:numPr>
        <w:ind w:left="0" w:firstLine="0"/>
      </w:pPr>
      <w:r w:rsidRPr="0097076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id="84" w:author="Пользователь Windows" w:date="2018-12-10T11:24:00Z">
        <w:r w:rsidR="00BF0F15" w:rsidRPr="00BF0F15">
          <w:rPr>
            <w:rPrChange w:id="85" w:author="Пользователь Windows" w:date="2018-12-10T11:24:00Z">
              <w:rPr>
                <w:lang w:val="en-US"/>
              </w:rPr>
            </w:rPrChange>
          </w:rPr>
          <w:t>;</w:t>
        </w:r>
      </w:ins>
      <w:del w:id="86" w:author="Пользователь Windows" w:date="2018-12-10T11:24:00Z">
        <w:r w:rsidRPr="00970765" w:rsidDel="00BF0F15">
          <w:delText>.</w:delText>
        </w:r>
      </w:del>
    </w:p>
    <w:p w:rsidR="00356875" w:rsidRDefault="00014199" w:rsidP="00014199">
      <w:pPr>
        <w:pStyle w:val="1"/>
        <w:numPr>
          <w:ilvl w:val="0"/>
          <w:numId w:val="30"/>
        </w:numPr>
        <w:ind w:left="0" w:firstLine="0"/>
        <w:rPr>
          <w:ins w:id="87" w:author="Пользователь Windows" w:date="2018-12-10T11:24:00Z"/>
        </w:rPr>
      </w:pPr>
      <w:r w:rsidRPr="00970765">
        <w:lastRenderedPageBreak/>
        <w:t>дослідження пуску під навантаження</w:t>
      </w:r>
      <w:ins w:id="88" w:author="Пользователь Windows" w:date="2018-12-10T11:24:00Z">
        <w:r w:rsidR="00BF0F15">
          <w:rPr>
            <w:lang w:val="en-US"/>
          </w:rPr>
          <w:t>;</w:t>
        </w:r>
      </w:ins>
    </w:p>
    <w:p w:rsidR="00BF0F15" w:rsidRPr="00970765" w:rsidRDefault="00BF0F15" w:rsidP="00014199">
      <w:pPr>
        <w:pStyle w:val="1"/>
        <w:numPr>
          <w:ilvl w:val="0"/>
          <w:numId w:val="30"/>
        </w:numPr>
        <w:ind w:left="0" w:firstLine="0"/>
      </w:pPr>
      <w:ins w:id="89" w:author="Пользователь Windows" w:date="2018-12-10T11:24:00Z">
        <w:r>
          <w:t>візуалізація перехідних процесів системи</w:t>
        </w:r>
      </w:ins>
      <w:ins w:id="90" w:author="Пользователь Windows" w:date="2018-12-10T11:26:00Z">
        <w:r w:rsidR="00A25CFE">
          <w:rPr>
            <w:lang w:val="en-US"/>
          </w:rPr>
          <w:t>;</w:t>
        </w:r>
      </w:ins>
    </w:p>
    <w:p w:rsidR="008555E9" w:rsidRPr="00970765" w:rsidRDefault="00356875" w:rsidP="00A2252C">
      <w:pPr>
        <w:pStyle w:val="1"/>
        <w:rPr>
          <w:i/>
        </w:rPr>
      </w:pPr>
      <w:r w:rsidRPr="00970765">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70765">
        <w:rPr>
          <w:i/>
        </w:rPr>
        <w:t>MSK030В</w:t>
      </w:r>
      <w:ins w:id="91" w:author="Пользователь Windows" w:date="2018-12-10T11:24:00Z">
        <w:r w:rsidR="00BF0F15">
          <w:rPr>
            <w:i/>
          </w:rPr>
          <w:t>.</w:t>
        </w:r>
      </w:ins>
    </w:p>
    <w:p w:rsidR="00356875" w:rsidRPr="00970765" w:rsidRDefault="00970765" w:rsidP="00A2252C">
      <w:pPr>
        <w:pStyle w:val="tablecaption"/>
      </w:pPr>
      <w:r>
        <w:t>Таблиця 1.2</w:t>
      </w:r>
      <w:r w:rsidR="00356875" w:rsidRPr="00970765">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970765" w:rsidTr="00356875">
        <w:tc>
          <w:tcPr>
            <w:tcW w:w="3936" w:type="dxa"/>
            <w:shd w:val="clear" w:color="auto" w:fill="auto"/>
          </w:tcPr>
          <w:p w:rsidR="00356875" w:rsidRPr="00970765" w:rsidRDefault="00356875" w:rsidP="00A2252C">
            <w:pPr>
              <w:pStyle w:val="tabletextstyle"/>
            </w:pPr>
            <w:r w:rsidRPr="00970765">
              <w:t>Номінальний струм</w:t>
            </w:r>
          </w:p>
        </w:tc>
        <w:tc>
          <w:tcPr>
            <w:tcW w:w="5476" w:type="dxa"/>
            <w:shd w:val="clear" w:color="auto" w:fill="auto"/>
          </w:tcPr>
          <w:p w:rsidR="00356875" w:rsidRPr="00970765" w:rsidRDefault="00356875" w:rsidP="00A2252C">
            <w:pPr>
              <w:pStyle w:val="tabletextstyle"/>
            </w:pPr>
            <w:r w:rsidRPr="00970765">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8.75pt" o:ole="">
                  <v:imagedata r:id="rId10" o:title=""/>
                </v:shape>
                <o:OLEObject Type="Embed" ProgID="Equation.DSMT4" ShapeID="_x0000_i1025" DrawAspect="Content" ObjectID="_1605947471" r:id="rId11"/>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Номінальна напруга</w:t>
            </w:r>
          </w:p>
        </w:tc>
        <w:tc>
          <w:tcPr>
            <w:tcW w:w="5476" w:type="dxa"/>
            <w:shd w:val="clear" w:color="auto" w:fill="auto"/>
          </w:tcPr>
          <w:p w:rsidR="00356875" w:rsidRPr="00970765" w:rsidRDefault="00356875" w:rsidP="00A2252C">
            <w:pPr>
              <w:pStyle w:val="tabletextstyle"/>
            </w:pPr>
            <w:r w:rsidRPr="00970765">
              <w:object w:dxaOrig="1740" w:dyaOrig="380">
                <v:shape id="_x0000_i1026" type="#_x0000_t75" style="width:86.25pt;height:18.75pt" o:ole="">
                  <v:imagedata r:id="rId12" o:title=""/>
                </v:shape>
                <o:OLEObject Type="Embed" ProgID="Equation.DSMT4" ShapeID="_x0000_i1026" DrawAspect="Content" ObjectID="_1605947472" r:id="rId13"/>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Номінальний момент</w:t>
            </w:r>
          </w:p>
        </w:tc>
        <w:tc>
          <w:tcPr>
            <w:tcW w:w="5476" w:type="dxa"/>
            <w:shd w:val="clear" w:color="auto" w:fill="auto"/>
          </w:tcPr>
          <w:p w:rsidR="00356875" w:rsidRPr="00970765" w:rsidRDefault="00356875" w:rsidP="00A2252C">
            <w:pPr>
              <w:pStyle w:val="tabletextstyle"/>
            </w:pPr>
            <w:r w:rsidRPr="00970765">
              <w:object w:dxaOrig="1520" w:dyaOrig="380">
                <v:shape id="_x0000_i1027" type="#_x0000_t75" style="width:76.5pt;height:18.75pt" o:ole="">
                  <v:imagedata r:id="rId14" o:title=""/>
                </v:shape>
                <o:OLEObject Type="Embed" ProgID="Equation.DSMT4" ShapeID="_x0000_i1027" DrawAspect="Content" ObjectID="_1605947473" r:id="rId15"/>
              </w:object>
            </w:r>
            <w:r w:rsidRPr="00970765">
              <w:t xml:space="preserve"> </w:t>
            </w:r>
          </w:p>
        </w:tc>
      </w:tr>
      <w:tr w:rsidR="00356875" w:rsidRPr="00970765" w:rsidTr="00356875">
        <w:tc>
          <w:tcPr>
            <w:tcW w:w="3936" w:type="dxa"/>
            <w:shd w:val="clear" w:color="auto" w:fill="auto"/>
          </w:tcPr>
          <w:p w:rsidR="00356875" w:rsidRPr="00970765" w:rsidRDefault="00356875" w:rsidP="00A2252C">
            <w:pPr>
              <w:pStyle w:val="tabletextstyle"/>
            </w:pPr>
            <w:r w:rsidRPr="00970765">
              <w:t>Опір статора</w:t>
            </w:r>
          </w:p>
        </w:tc>
        <w:tc>
          <w:tcPr>
            <w:tcW w:w="5476" w:type="dxa"/>
            <w:shd w:val="clear" w:color="auto" w:fill="auto"/>
          </w:tcPr>
          <w:p w:rsidR="00356875" w:rsidRPr="00970765" w:rsidRDefault="00356875" w:rsidP="00A2252C">
            <w:pPr>
              <w:pStyle w:val="tabletextstyle"/>
            </w:pPr>
            <w:r w:rsidRPr="00970765">
              <w:object w:dxaOrig="1320" w:dyaOrig="360">
                <v:shape id="_x0000_i1028" type="#_x0000_t75" style="width:65.25pt;height:18.75pt" o:ole="">
                  <v:imagedata r:id="rId16" o:title=""/>
                </v:shape>
                <o:OLEObject Type="Embed" ProgID="Equation.DSMT4" ShapeID="_x0000_i1028" DrawAspect="Content" ObjectID="_1605947474" r:id="rId17"/>
              </w:object>
            </w:r>
            <w:r w:rsidRPr="00970765">
              <w:t xml:space="preserve"> </w:t>
            </w:r>
          </w:p>
        </w:tc>
      </w:tr>
      <w:tr w:rsidR="00356875" w:rsidRPr="00970765" w:rsidTr="00356875">
        <w:tc>
          <w:tcPr>
            <w:tcW w:w="3936" w:type="dxa"/>
            <w:shd w:val="clear" w:color="auto" w:fill="auto"/>
          </w:tcPr>
          <w:p w:rsidR="00356875" w:rsidRPr="00970765" w:rsidRDefault="00356875" w:rsidP="00A2252C">
            <w:pPr>
              <w:pStyle w:val="tabletextstyle"/>
            </w:pPr>
            <w:r w:rsidRPr="00970765">
              <w:t>Індуктивність статора</w:t>
            </w:r>
          </w:p>
        </w:tc>
        <w:tc>
          <w:tcPr>
            <w:tcW w:w="5476" w:type="dxa"/>
            <w:shd w:val="clear" w:color="auto" w:fill="auto"/>
          </w:tcPr>
          <w:p w:rsidR="00356875" w:rsidRPr="00970765" w:rsidRDefault="00356875" w:rsidP="00A2252C">
            <w:pPr>
              <w:pStyle w:val="tabletextstyle"/>
            </w:pPr>
            <w:r w:rsidRPr="00970765">
              <w:object w:dxaOrig="1660" w:dyaOrig="360">
                <v:shape id="_x0000_i1029" type="#_x0000_t75" style="width:83.25pt;height:18.75pt" o:ole="">
                  <v:imagedata r:id="rId18" o:title=""/>
                </v:shape>
                <o:OLEObject Type="Embed" ProgID="Equation.DSMT4" ShapeID="_x0000_i1029" DrawAspect="Content" ObjectID="_1605947475" r:id="rId19"/>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Момент інерції ротора</w:t>
            </w:r>
          </w:p>
        </w:tc>
        <w:tc>
          <w:tcPr>
            <w:tcW w:w="5476" w:type="dxa"/>
            <w:shd w:val="clear" w:color="auto" w:fill="auto"/>
          </w:tcPr>
          <w:p w:rsidR="00356875" w:rsidRPr="00970765" w:rsidRDefault="00356875" w:rsidP="00A2252C">
            <w:pPr>
              <w:pStyle w:val="tabletextstyle"/>
            </w:pPr>
            <w:r w:rsidRPr="00970765">
              <w:object w:dxaOrig="2180" w:dyaOrig="420">
                <v:shape id="_x0000_i1030" type="#_x0000_t75" style="width:108.75pt;height:21.75pt" o:ole="">
                  <v:imagedata r:id="rId20" o:title=""/>
                </v:shape>
                <o:OLEObject Type="Embed" ProgID="Equation.DSMT4" ShapeID="_x0000_i1030" DrawAspect="Content" ObjectID="_1605947476" r:id="rId21"/>
              </w:object>
            </w:r>
            <w:r w:rsidRPr="00970765">
              <w:t xml:space="preserve"> </w:t>
            </w:r>
          </w:p>
        </w:tc>
      </w:tr>
      <w:tr w:rsidR="00356875" w:rsidRPr="00970765" w:rsidTr="00356875">
        <w:tc>
          <w:tcPr>
            <w:tcW w:w="3936" w:type="dxa"/>
            <w:shd w:val="clear" w:color="auto" w:fill="auto"/>
          </w:tcPr>
          <w:p w:rsidR="00356875" w:rsidRPr="00970765" w:rsidRDefault="009076BD" w:rsidP="00A2252C">
            <w:pPr>
              <w:pStyle w:val="tabletextstyle"/>
            </w:pPr>
            <w:r w:rsidRPr="00970765">
              <w:t>Коефіцієнт</w:t>
            </w:r>
            <w:r w:rsidR="00356875" w:rsidRPr="00970765">
              <w:t xml:space="preserve"> моменту</w:t>
            </w:r>
          </w:p>
        </w:tc>
        <w:tc>
          <w:tcPr>
            <w:tcW w:w="5476" w:type="dxa"/>
            <w:shd w:val="clear" w:color="auto" w:fill="auto"/>
          </w:tcPr>
          <w:p w:rsidR="00356875" w:rsidRPr="00970765" w:rsidRDefault="00356875" w:rsidP="00A2252C">
            <w:pPr>
              <w:pStyle w:val="tabletextstyle"/>
            </w:pPr>
            <w:r w:rsidRPr="00970765">
              <w:object w:dxaOrig="1100" w:dyaOrig="380">
                <v:shape id="_x0000_i1031" type="#_x0000_t75" style="width:54.75pt;height:19.5pt" o:ole="">
                  <v:imagedata r:id="rId22" o:title=""/>
                </v:shape>
                <o:OLEObject Type="Embed" ProgID="Equation.DSMT4" ShapeID="_x0000_i1031" DrawAspect="Content" ObjectID="_1605947477" r:id="rId23"/>
              </w:object>
            </w:r>
          </w:p>
        </w:tc>
      </w:tr>
    </w:tbl>
    <w:p w:rsidR="00356875" w:rsidRPr="00970765" w:rsidRDefault="00356875" w:rsidP="00A2252C">
      <w:pPr>
        <w:pStyle w:val="1"/>
      </w:pPr>
    </w:p>
    <w:p w:rsidR="00EC047E" w:rsidRPr="00970765" w:rsidRDefault="00EC047E" w:rsidP="00A2252C">
      <w:pPr>
        <w:pStyle w:val="chapterconclusion"/>
      </w:pPr>
      <w:r w:rsidRPr="00970765">
        <w:lastRenderedPageBreak/>
        <w:t>ВИСНОВКИ ДО РОЗДІЛУ 1</w:t>
      </w:r>
    </w:p>
    <w:p w:rsidR="00014199" w:rsidRPr="00970765" w:rsidDel="008B4857" w:rsidRDefault="00014199" w:rsidP="00014199">
      <w:pPr>
        <w:pStyle w:val="1"/>
        <w:rPr>
          <w:del w:id="92" w:author="Пользователь Windows" w:date="2018-12-10T11:14:00Z"/>
        </w:rPr>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ins w:id="93" w:author="Пользователь Windows" w:date="2018-12-10T11:14:00Z">
        <w:r w:rsidR="008B4857">
          <w:t xml:space="preserve"> </w:t>
        </w:r>
      </w:ins>
    </w:p>
    <w:p w:rsidR="00014199" w:rsidRPr="00317282" w:rsidRDefault="00014199" w:rsidP="008B4857">
      <w:pPr>
        <w:pStyle w:val="1"/>
        <w:rPr>
          <w:lang w:val="ru-RU"/>
        </w:rPr>
        <w:pPrChange w:id="94" w:author="Пользователь Windows" w:date="2018-12-10T11:14:00Z">
          <w:pPr>
            <w:pStyle w:val="1"/>
          </w:pPr>
        </w:pPrChange>
      </w:pPr>
      <w:r w:rsidRPr="00970765">
        <w:t>Розробка</w:t>
      </w:r>
      <w:r w:rsidR="001D41E4" w:rsidRPr="00970765">
        <w:t xml:space="preserve"> тренувальних комплексів для навчання по роботі з подібним обладнання</w:t>
      </w:r>
      <w:ins w:id="95" w:author="Пользователь Windows" w:date="2018-12-10T11:14:00Z">
        <w:r w:rsidR="008B4857">
          <w:t xml:space="preserve">м </w:t>
        </w:r>
      </w:ins>
      <w:ins w:id="96" w:author="Пользователь Windows" w:date="2018-12-10T11:15:00Z">
        <w:r w:rsidR="008B4857">
          <w:t>є важливою в процесі підготовки спеціалістів електромеханічного профілю</w:t>
        </w:r>
      </w:ins>
      <w:r w:rsidR="001D41E4" w:rsidRPr="00970765">
        <w:t>.</w:t>
      </w:r>
      <w:ins w:id="97" w:author="Пользователь Windows" w:date="2018-12-10T11:14:00Z">
        <w:r w:rsidR="008B4857">
          <w:t xml:space="preserve"> </w:t>
        </w:r>
      </w:ins>
    </w:p>
    <w:p w:rsidR="008B4857" w:rsidRDefault="00EC047E" w:rsidP="001D41E4">
      <w:pPr>
        <w:pStyle w:val="1"/>
        <w:rPr>
          <w:ins w:id="98" w:author="Пользователь Windows" w:date="2018-12-10T11:18:00Z"/>
        </w:rPr>
      </w:pPr>
      <w:r w:rsidRPr="00970765">
        <w:t>В даному розділі бул</w:t>
      </w:r>
      <w:r w:rsidR="0080206D" w:rsidRPr="00970765">
        <w:t xml:space="preserve">о зроблено </w:t>
      </w:r>
    </w:p>
    <w:p w:rsidR="008B4857" w:rsidRDefault="008B4857" w:rsidP="001D41E4">
      <w:pPr>
        <w:pStyle w:val="1"/>
        <w:rPr>
          <w:ins w:id="99" w:author="Пользователь Windows" w:date="2018-12-10T11:18:00Z"/>
        </w:rPr>
      </w:pPr>
      <w:ins w:id="100" w:author="Пользователь Windows" w:date="2018-12-10T11:18:00Z">
        <w:r>
          <w:t xml:space="preserve">1. </w:t>
        </w:r>
      </w:ins>
      <w:del w:id="101" w:author="Пользователь Windows" w:date="2018-12-10T11:18:00Z">
        <w:r w:rsidR="0080206D" w:rsidRPr="00970765" w:rsidDel="008B4857">
          <w:delText>а</w:delText>
        </w:r>
      </w:del>
      <w:ins w:id="102" w:author="Пользователь Windows" w:date="2018-12-10T11:18:00Z">
        <w:r>
          <w:t>А</w:t>
        </w:r>
      </w:ins>
      <w:r w:rsidR="0080206D" w:rsidRPr="00970765">
        <w:t xml:space="preserve">налітичний огляд існуючих стендів для дослідження </w:t>
      </w:r>
      <w:ins w:id="103" w:author="Пользователь Windows" w:date="2018-12-10T11:16:00Z">
        <w:r>
          <w:t>роботи систем електроприводів</w:t>
        </w:r>
      </w:ins>
      <w:ins w:id="104" w:author="Пользователь Windows" w:date="2018-12-10T11:18:00Z">
        <w:r>
          <w:t>, що наявні на ринку</w:t>
        </w:r>
      </w:ins>
      <w:ins w:id="105" w:author="Пользователь Windows" w:date="2018-12-10T11:16:00Z">
        <w:r>
          <w:t xml:space="preserve">, для </w:t>
        </w:r>
      </w:ins>
      <w:ins w:id="106" w:author="Пользователь Windows" w:date="2018-12-10T11:19:00Z">
        <w:r>
          <w:t xml:space="preserve">виявлення </w:t>
        </w:r>
      </w:ins>
      <w:ins w:id="107" w:author="Пользователь Windows" w:date="2018-12-10T11:20:00Z">
        <w:r>
          <w:t>функціональних можливостей стендів, апаратних та програмних засобів, що входять у склад стендів, зовнішнього вигляду.</w:t>
        </w:r>
      </w:ins>
    </w:p>
    <w:p w:rsidR="008B4857" w:rsidRDefault="0080206D" w:rsidP="008B4857">
      <w:pPr>
        <w:pStyle w:val="1"/>
        <w:rPr>
          <w:ins w:id="108" w:author="Пользователь Windows" w:date="2018-12-10T11:22:00Z"/>
        </w:rPr>
        <w:pPrChange w:id="109" w:author="Пользователь Windows" w:date="2018-12-10T11:22:00Z">
          <w:pPr>
            <w:pStyle w:val="1"/>
          </w:pPr>
        </w:pPrChange>
      </w:pPr>
      <w:del w:id="110" w:author="Пользователь Windows" w:date="2018-12-10T11:16:00Z">
        <w:r w:rsidRPr="00970765" w:rsidDel="008B4857">
          <w:delText>роботи синхронного двигуна з пості</w:delText>
        </w:r>
        <w:r w:rsidR="002712B5" w:rsidRPr="00970765" w:rsidDel="008B4857">
          <w:delText>й</w:delText>
        </w:r>
        <w:r w:rsidRPr="00970765" w:rsidDel="008B4857">
          <w:delText>ними магнітами.</w:delText>
        </w:r>
      </w:del>
      <w:del w:id="111" w:author="Пользователь Windows" w:date="2018-12-10T11:18:00Z">
        <w:r w:rsidR="00EC047E" w:rsidRPr="00970765" w:rsidDel="008B4857">
          <w:delText xml:space="preserve"> </w:delText>
        </w:r>
      </w:del>
      <w:ins w:id="112" w:author="Пользователь Windows" w:date="2018-12-10T11:18:00Z">
        <w:r w:rsidR="008B4857">
          <w:t>2. На основі аналіти</w:t>
        </w:r>
      </w:ins>
      <w:ins w:id="113" w:author="Пользователь Windows" w:date="2018-12-10T11:19:00Z">
        <w:r w:rsidR="008B4857">
          <w:t>ч</w:t>
        </w:r>
      </w:ins>
      <w:ins w:id="114" w:author="Пользователь Windows" w:date="2018-12-10T11:18:00Z">
        <w:r w:rsidR="008B4857">
          <w:t>ного огляду</w:t>
        </w:r>
      </w:ins>
      <w:ins w:id="115" w:author="Пользователь Windows" w:date="2018-12-10T11:19:00Z">
        <w:r w:rsidR="008B4857">
          <w:t xml:space="preserve"> було сформовано</w:t>
        </w:r>
      </w:ins>
      <w:del w:id="116" w:author="Пользователь Windows" w:date="2018-12-10T11:19:00Z">
        <w:r w:rsidRPr="00970765" w:rsidDel="008B4857">
          <w:delText>Та сформовано</w:delText>
        </w:r>
      </w:del>
      <w:r w:rsidRPr="00970765">
        <w:t xml:space="preserve"> основні вимоги </w:t>
      </w:r>
      <w:del w:id="117" w:author="Пользователь Windows" w:date="2018-12-10T11:22:00Z">
        <w:r w:rsidRPr="00970765" w:rsidDel="008B4857">
          <w:delText xml:space="preserve">для </w:delText>
        </w:r>
      </w:del>
      <w:ins w:id="118" w:author="Пользователь Windows" w:date="2018-12-10T11:22:00Z">
        <w:r w:rsidR="008B4857">
          <w:t>до</w:t>
        </w:r>
      </w:ins>
      <w:del w:id="119" w:author="Пользователь Windows" w:date="2018-12-10T11:22:00Z">
        <w:r w:rsidRPr="00970765" w:rsidDel="008B4857">
          <w:delText>поб</w:delText>
        </w:r>
      </w:del>
      <w:del w:id="120" w:author="Пользователь Windows" w:date="2018-12-10T11:21:00Z">
        <w:r w:rsidRPr="00970765" w:rsidDel="008B4857">
          <w:delText>удов</w:delText>
        </w:r>
        <w:r w:rsidR="001D41E4" w:rsidRPr="00970765" w:rsidDel="008B4857">
          <w:delText>и</w:delText>
        </w:r>
      </w:del>
      <w:r w:rsidR="001D41E4" w:rsidRPr="00970765">
        <w:t xml:space="preserve"> власного стенду</w:t>
      </w:r>
      <w:ins w:id="121" w:author="Пользователь Windows" w:date="2018-12-10T11:22:00Z">
        <w:r w:rsidR="008B4857">
          <w:t>, які потрібно реалізувати в ході виконання роботи:</w:t>
        </w:r>
      </w:ins>
    </w:p>
    <w:p w:rsidR="00BF0F15" w:rsidRPr="00970765" w:rsidRDefault="00BF0F15" w:rsidP="00BF0F15">
      <w:pPr>
        <w:pStyle w:val="1"/>
        <w:numPr>
          <w:ilvl w:val="0"/>
          <w:numId w:val="30"/>
        </w:numPr>
        <w:ind w:left="709" w:firstLine="0"/>
        <w:rPr>
          <w:ins w:id="122" w:author="Пользователь Windows" w:date="2018-12-10T11:23:00Z"/>
        </w:rPr>
      </w:pPr>
      <w:ins w:id="123" w:author="Пользователь Windows" w:date="2018-12-10T11:23:00Z">
        <w:r w:rsidRPr="00970765">
          <w:t>дослідження статичних і динамічних характеристик СДПМ</w:t>
        </w:r>
      </w:ins>
    </w:p>
    <w:p w:rsidR="00BF0F15" w:rsidRPr="00970765" w:rsidRDefault="00BF0F15" w:rsidP="00BF0F15">
      <w:pPr>
        <w:pStyle w:val="1"/>
        <w:numPr>
          <w:ilvl w:val="0"/>
          <w:numId w:val="30"/>
        </w:numPr>
        <w:ind w:left="709" w:firstLine="0"/>
        <w:rPr>
          <w:ins w:id="124" w:author="Пользователь Windows" w:date="2018-12-10T11:24:00Z"/>
        </w:rPr>
      </w:pPr>
      <w:ins w:id="125" w:author="Пользователь Windows" w:date="2018-12-10T11:24:00Z">
        <w:r w:rsidRPr="0097076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p>
    <w:p w:rsidR="00BF0F15" w:rsidRPr="00970765" w:rsidRDefault="00BF0F15" w:rsidP="00BF0F15">
      <w:pPr>
        <w:pStyle w:val="1"/>
        <w:numPr>
          <w:ilvl w:val="0"/>
          <w:numId w:val="30"/>
        </w:numPr>
        <w:ind w:left="709" w:firstLine="0"/>
        <w:rPr>
          <w:ins w:id="126" w:author="Пользователь Windows" w:date="2018-12-10T11:24:00Z"/>
        </w:rPr>
      </w:pPr>
      <w:ins w:id="127" w:author="Пользователь Windows" w:date="2018-12-10T11:24:00Z">
        <w:r w:rsidRPr="00970765">
          <w:t>дослідження пуску під навантаження</w:t>
        </w:r>
      </w:ins>
    </w:p>
    <w:p w:rsidR="00BF0F15" w:rsidRPr="00970765" w:rsidRDefault="00BF0F15" w:rsidP="00BF0F15">
      <w:pPr>
        <w:pStyle w:val="1"/>
        <w:numPr>
          <w:ilvl w:val="0"/>
          <w:numId w:val="30"/>
        </w:numPr>
        <w:ind w:left="709" w:firstLine="0"/>
        <w:rPr>
          <w:ins w:id="128" w:author="Пользователь Windows" w:date="2018-12-10T11:24:00Z"/>
        </w:rPr>
      </w:pPr>
      <w:ins w:id="129" w:author="Пользователь Windows" w:date="2018-12-10T11:24:00Z">
        <w:r>
          <w:t>візуалізація перехідних процесів системи</w:t>
        </w:r>
        <w:r>
          <w:rPr>
            <w:lang w:val="en-US"/>
          </w:rPr>
          <w:t>.</w:t>
        </w:r>
      </w:ins>
    </w:p>
    <w:p w:rsidR="008B4857" w:rsidRPr="00970765" w:rsidDel="00BF0F15" w:rsidRDefault="001D41E4" w:rsidP="008B4857">
      <w:pPr>
        <w:pStyle w:val="1"/>
        <w:rPr>
          <w:del w:id="130" w:author="Пользователь Windows" w:date="2018-12-10T11:24:00Z"/>
        </w:rPr>
        <w:pPrChange w:id="131" w:author="Пользователь Windows" w:date="2018-12-10T11:22:00Z">
          <w:pPr>
            <w:pStyle w:val="1"/>
          </w:pPr>
        </w:pPrChange>
      </w:pPr>
      <w:del w:id="132" w:author="Пользователь Windows" w:date="2018-12-10T11:22:00Z">
        <w:r w:rsidRPr="00970765" w:rsidDel="008B4857">
          <w:delText>.</w:delText>
        </w:r>
      </w:del>
    </w:p>
    <w:p w:rsidR="00356875" w:rsidRPr="00970765" w:rsidRDefault="00356875" w:rsidP="00A2252C">
      <w:pPr>
        <w:pStyle w:val="1"/>
      </w:pPr>
      <w:r w:rsidRPr="00970765">
        <w:br w:type="page"/>
      </w:r>
    </w:p>
    <w:p w:rsidR="00D01C7D" w:rsidRPr="00970765" w:rsidRDefault="00D01C7D" w:rsidP="005A1E82">
      <w:pPr>
        <w:pStyle w:val="Heading1"/>
        <w:numPr>
          <w:ilvl w:val="0"/>
          <w:numId w:val="36"/>
        </w:numPr>
        <w:ind w:left="0" w:firstLine="0"/>
      </w:pPr>
      <w:bookmarkStart w:id="133" w:name="_Toc532032267"/>
      <w:r w:rsidRPr="00970765">
        <w:lastRenderedPageBreak/>
        <w:t xml:space="preserve">Векторне керування кутовою швидкістю двомасовою електромеханічною системи на базі </w:t>
      </w:r>
      <w:r w:rsidR="009076BD" w:rsidRPr="00970765">
        <w:t>СДПМ</w:t>
      </w:r>
      <w:bookmarkEnd w:id="133"/>
    </w:p>
    <w:p w:rsidR="005F4B74" w:rsidRPr="00970765" w:rsidRDefault="005F4B74" w:rsidP="00A2252C">
      <w:pPr>
        <w:pStyle w:val="1"/>
      </w:pPr>
      <w:r w:rsidRPr="00970765">
        <w:t>Механічна частина електромеханічної системи  включає в себе всі пов'язані рухомі маси: двигуна, передавального пристрою і виконавчого механізм</w:t>
      </w:r>
      <w:r w:rsidR="00B528A3" w:rsidRPr="00970765">
        <w:t xml:space="preserve">у машини. На роторі двигуна виникає </w:t>
      </w:r>
      <w:r w:rsidRPr="00970765">
        <w:t xml:space="preserve">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5F4B74" w:rsidRPr="00970765" w:rsidRDefault="00B528A3" w:rsidP="00A2252C">
      <w:pPr>
        <w:pStyle w:val="1"/>
      </w:pPr>
      <w:r w:rsidRPr="00970765">
        <w:t>К</w:t>
      </w:r>
      <w:r w:rsidR="005F4B74" w:rsidRPr="00970765">
        <w:t>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r w:rsidRPr="00970765">
        <w:t>.</w:t>
      </w:r>
    </w:p>
    <w:p w:rsidR="00356875" w:rsidRPr="00970765" w:rsidRDefault="007C7A21" w:rsidP="00BA73AE">
      <w:pPr>
        <w:pStyle w:val="Heading2"/>
      </w:pPr>
      <w:bookmarkStart w:id="134" w:name="_Toc532032268"/>
      <w:r w:rsidRPr="00970765">
        <w:t>2.1</w:t>
      </w:r>
      <w:r w:rsidRPr="00970765">
        <w:tab/>
      </w:r>
      <w:r w:rsidR="00356875" w:rsidRPr="00970765">
        <w:t>Розрахункові схеми механічної частини електроприводу</w:t>
      </w:r>
      <w:bookmarkEnd w:id="134"/>
    </w:p>
    <w:p w:rsidR="00356875" w:rsidRPr="00970765" w:rsidRDefault="002712B5" w:rsidP="00A2252C">
      <w:pPr>
        <w:pStyle w:val="1"/>
      </w:pPr>
      <w:r w:rsidRPr="00970765">
        <w:t>Розглянемо кінематичну схему електроприводу, представлену на</w:t>
      </w:r>
      <w:r w:rsidR="00510FCD" w:rsidRPr="00970765">
        <w:t xml:space="preserve"> рис.</w:t>
      </w:r>
      <w:ins w:id="135" w:author="Пользователь Windows" w:date="2018-12-10T10:57:00Z">
        <w:r w:rsidR="00525855">
          <w:t> </w:t>
        </w:r>
      </w:ins>
      <w:r w:rsidR="00510FCD" w:rsidRPr="00970765">
        <w:fldChar w:fldCharType="begin"/>
      </w:r>
      <w:r w:rsidR="00510FCD" w:rsidRPr="00970765">
        <w:instrText xml:space="preserve"> REF _Ref531992139 \h </w:instrText>
      </w:r>
      <w:r w:rsidR="009347A9" w:rsidRPr="00970765">
        <w:instrText xml:space="preserve"> \* MERGEFORMAT </w:instrText>
      </w:r>
      <w:r w:rsidR="00510FCD" w:rsidRPr="00970765">
        <w:fldChar w:fldCharType="separate"/>
      </w:r>
      <w:del w:id="136" w:author="Пользователь Windows" w:date="2018-12-10T10:57:00Z">
        <w:r w:rsidR="009D4FFD" w:rsidRPr="00970765" w:rsidDel="00525855">
          <w:delText xml:space="preserve">Рисунок </w:delText>
        </w:r>
      </w:del>
      <w:r w:rsidR="009D4FFD">
        <w:t>2</w:t>
      </w:r>
      <w:r w:rsidR="009D4FFD" w:rsidRPr="00970765">
        <w:t>.</w:t>
      </w:r>
      <w:r w:rsidR="009D4FFD">
        <w:rPr>
          <w:noProof/>
        </w:rPr>
        <w:t>1</w:t>
      </w:r>
      <w:r w:rsidR="00510FCD" w:rsidRPr="00970765">
        <w:fldChar w:fldCharType="end"/>
      </w:r>
      <w:r w:rsidR="00510FCD" w:rsidRPr="00970765">
        <w:t xml:space="preserve">. </w:t>
      </w:r>
      <w:r w:rsidR="00EA46AF" w:rsidRPr="00970765">
        <w:t xml:space="preserve">У системі що розглядається </w:t>
      </w:r>
      <w:r w:rsidR="00356875" w:rsidRPr="00970765">
        <w:t>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970765" w:rsidRDefault="00356875" w:rsidP="00A2252C">
      <w:pPr>
        <w:pStyle w:val="1"/>
      </w:pPr>
      <w:r w:rsidRPr="00970765">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970765" w:rsidRDefault="00356875" w:rsidP="00A2252C">
      <w:pPr>
        <w:pStyle w:val="1"/>
      </w:pPr>
      <w:r w:rsidRPr="00970765">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970765">
        <w:lastRenderedPageBreak/>
        <w:t>Кожен рухомий елемент , що обертається, володіє моментом інерції J</w:t>
      </w:r>
      <w:r w:rsidRPr="00970765">
        <w:rPr>
          <w:vertAlign w:val="subscript"/>
        </w:rPr>
        <w:t>iі</w:t>
      </w:r>
      <w:r w:rsidR="00EA46AF" w:rsidRPr="00970765">
        <w:t xml:space="preserve"> пов'язаний з (i+1)-м елементом механічним</w:t>
      </w:r>
      <w:r w:rsidRPr="00970765">
        <w:t xml:space="preserve"> зв'язком, як</w:t>
      </w:r>
      <w:r w:rsidR="00EA46AF" w:rsidRPr="00970765">
        <w:t>ий</w:t>
      </w:r>
      <w:r w:rsidRPr="00970765">
        <w:t xml:space="preserve"> має жорсткість j. Відповідно кожен елемент що рухається поступально має масу m</w:t>
      </w:r>
      <w:r w:rsidRPr="00970765">
        <w:rPr>
          <w:vertAlign w:val="subscript"/>
        </w:rPr>
        <w:t>jі</w:t>
      </w:r>
      <w:r w:rsidRPr="00970765">
        <w:t xml:space="preserve"> і пов'язаний з наступним механічним зв'язком з жорсткістю c</w:t>
      </w:r>
      <w:r w:rsidRPr="00970765">
        <w:rPr>
          <w:vertAlign w:val="subscript"/>
        </w:rPr>
        <w:t>j</w:t>
      </w:r>
      <w:r w:rsidRPr="00970765">
        <w:t>. В межах деформацій пружних механічних зв'язків, для яких виконується закон Гука, жорсткості їх можна визн</w:t>
      </w:r>
      <w:r w:rsidR="00BD551C" w:rsidRPr="00970765">
        <w:t>ачити за допомогою співвідношень.</w:t>
      </w:r>
    </w:p>
    <w:p w:rsidR="00356875" w:rsidRPr="00970765" w:rsidRDefault="00BD551C" w:rsidP="00A2252C">
      <w:pPr>
        <w:pStyle w:val="Style2"/>
      </w:pPr>
      <w:r w:rsidRPr="00970765">
        <w:fldChar w:fldCharType="begin"/>
      </w:r>
      <w:r w:rsidRPr="00970765">
        <w:instrText xml:space="preserve"> MACROBUTTON MTEditEquationSection2 </w:instrText>
      </w:r>
      <w:r w:rsidRPr="00970765">
        <w:rPr>
          <w:rStyle w:val="MTEquationSection"/>
          <w:color w:val="FFFFFF" w:themeColor="background1"/>
        </w:rPr>
        <w:instrText>Equation Chapter (Next) Section 2</w:instrText>
      </w:r>
      <w:r w:rsidRPr="00970765">
        <w:fldChar w:fldCharType="begin"/>
      </w:r>
      <w:r w:rsidRPr="00970765">
        <w:instrText xml:space="preserve"> SEQ MTEqn \r \h \* MERGEFORMAT </w:instrText>
      </w:r>
      <w:r w:rsidRPr="00970765">
        <w:fldChar w:fldCharType="end"/>
      </w:r>
      <w:r w:rsidRPr="00970765">
        <w:fldChar w:fldCharType="begin"/>
      </w:r>
      <w:r w:rsidRPr="00970765">
        <w:instrText xml:space="preserve"> SEQ MTSec \r 2 \h \* MERGEFORMAT </w:instrText>
      </w:r>
      <w:r w:rsidRPr="00970765">
        <w:fldChar w:fldCharType="end"/>
      </w:r>
      <w:r w:rsidRPr="00970765">
        <w:fldChar w:fldCharType="begin"/>
      </w:r>
      <w:r w:rsidRPr="00970765">
        <w:instrText xml:space="preserve"> SEQ MTChap \h \* MERGEFORMAT </w:instrText>
      </w:r>
      <w:r w:rsidRPr="00970765">
        <w:fldChar w:fldCharType="end"/>
      </w:r>
      <w:r w:rsidRPr="00970765">
        <w:fldChar w:fldCharType="end"/>
      </w:r>
    </w:p>
    <w:p w:rsidR="00356875" w:rsidRPr="00970765" w:rsidRDefault="00356875" w:rsidP="00A2252C">
      <w:pPr>
        <w:pStyle w:val="1"/>
      </w:pPr>
      <w:r w:rsidRPr="00970765">
        <w:tab/>
      </w:r>
      <w:r w:rsidRPr="00970765">
        <w:rPr>
          <w:position w:val="-38"/>
        </w:rPr>
        <w:object w:dxaOrig="2620" w:dyaOrig="859">
          <v:shape id="_x0000_i1032" type="#_x0000_t75" style="width:131.25pt;height:42.75pt" o:ole="">
            <v:imagedata r:id="rId24" o:title=""/>
          </v:shape>
          <o:OLEObject Type="Embed" ProgID="Equation.DSMT4" ShapeID="_x0000_i1032" DrawAspect="Content" ObjectID="_1605947478" r:id="rId25"/>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1</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16"/>
        </w:rPr>
        <w:object w:dxaOrig="480" w:dyaOrig="420">
          <v:shape id="_x0000_i1033" type="#_x0000_t75" style="width:24pt;height:21pt" o:ole="">
            <v:imagedata r:id="rId26" o:title=""/>
          </v:shape>
          <o:OLEObject Type="Embed" ProgID="Equation.DSMT4" ShapeID="_x0000_i1033" DrawAspect="Content" ObjectID="_1605947479" r:id="rId27"/>
        </w:object>
      </w:r>
      <w:r w:rsidRPr="00970765">
        <w:t xml:space="preserve">та </w:t>
      </w:r>
      <w:r w:rsidRPr="00970765">
        <w:rPr>
          <w:position w:val="-16"/>
        </w:rPr>
        <w:object w:dxaOrig="340" w:dyaOrig="420">
          <v:shape id="_x0000_i1034" type="#_x0000_t75" style="width:17.25pt;height:21pt" o:ole="">
            <v:imagedata r:id="rId28" o:title=""/>
          </v:shape>
          <o:OLEObject Type="Embed" ProgID="Equation.DSMT4" ShapeID="_x0000_i1034" DrawAspect="Content" ObjectID="_1605947480" r:id="rId29"/>
        </w:object>
      </w:r>
      <w:r w:rsidRPr="00970765">
        <w:rPr>
          <w:i/>
          <w:iCs/>
        </w:rPr>
        <w:t>—</w:t>
      </w:r>
      <w:r w:rsidRPr="00970765">
        <w:t xml:space="preserve"> навантаження пружного механічного зв'язку.</w:t>
      </w:r>
    </w:p>
    <w:p w:rsidR="00356875" w:rsidRPr="00970765" w:rsidRDefault="00356875" w:rsidP="00A2252C">
      <w:pPr>
        <w:pStyle w:val="1"/>
      </w:pPr>
      <w:r w:rsidRPr="00970765">
        <w:rPr>
          <w:position w:val="-12"/>
        </w:rPr>
        <w:object w:dxaOrig="460" w:dyaOrig="380">
          <v:shape id="_x0000_i1035" type="#_x0000_t75" style="width:23.25pt;height:18.75pt" o:ole="">
            <v:imagedata r:id="rId30" o:title=""/>
          </v:shape>
          <o:OLEObject Type="Embed" ProgID="Equation.DSMT4" ShapeID="_x0000_i1035" DrawAspect="Content" ObjectID="_1605947481" r:id="rId31"/>
        </w:object>
      </w:r>
      <w:r w:rsidRPr="00970765">
        <w:t xml:space="preserve"> та </w:t>
      </w:r>
      <w:r w:rsidRPr="00970765">
        <w:rPr>
          <w:position w:val="-16"/>
        </w:rPr>
        <w:object w:dxaOrig="460" w:dyaOrig="420">
          <v:shape id="_x0000_i1036" type="#_x0000_t75" style="width:23.25pt;height:21pt" o:ole="">
            <v:imagedata r:id="rId32" o:title=""/>
          </v:shape>
          <o:OLEObject Type="Embed" ProgID="Equation.DSMT4" ShapeID="_x0000_i1036" DrawAspect="Content" ObjectID="_1605947482" r:id="rId33"/>
        </w:object>
      </w:r>
      <w:r w:rsidRPr="00970765">
        <w:rPr>
          <w:i/>
          <w:iCs/>
        </w:rPr>
        <w:t xml:space="preserve"> —</w:t>
      </w:r>
      <w:r w:rsidRPr="00970765">
        <w:t xml:space="preserve"> деформація пружного механічного зв'язку при поступових і обертових рухах.</w:t>
      </w:r>
    </w:p>
    <w:bookmarkStart w:id="137" w:name="_Ref529368846"/>
    <w:bookmarkStart w:id="138" w:name="_Ref529256720"/>
    <w:bookmarkStart w:id="139" w:name="_Ref529257366"/>
    <w:p w:rsidR="00510FCD" w:rsidRPr="00970765" w:rsidRDefault="00EA46AF" w:rsidP="00542941">
      <w:pPr>
        <w:pStyle w:val="diplomapictures"/>
        <w:rPr>
          <w:noProof w:val="0"/>
        </w:rPr>
        <w:pPrChange w:id="140" w:author="Пользователь Windows" w:date="2018-12-10T11:06:00Z">
          <w:pPr>
            <w:pStyle w:val="diplomapictures"/>
          </w:pPr>
        </w:pPrChange>
      </w:pPr>
      <w:r w:rsidRPr="00970765">
        <w:object w:dxaOrig="12615" w:dyaOrig="6841">
          <v:shape id="_x0000_i1037" type="#_x0000_t75" style="width:467.25pt;height:253.5pt" o:ole="">
            <v:imagedata r:id="rId34" o:title=""/>
          </v:shape>
          <o:OLEObject Type="Embed" ProgID="Visio.Drawing.15" ShapeID="_x0000_i1037" DrawAspect="Content" ObjectID="_1605947483" r:id="rId35"/>
        </w:object>
      </w:r>
    </w:p>
    <w:p w:rsidR="00510FCD" w:rsidRPr="00970765" w:rsidRDefault="00510FCD" w:rsidP="00542941">
      <w:pPr>
        <w:pStyle w:val="diplomapictures"/>
        <w:pPrChange w:id="141" w:author="Пользователь Windows" w:date="2018-12-10T11:06:00Z">
          <w:pPr>
            <w:pStyle w:val="diplomapictures"/>
          </w:pPr>
        </w:pPrChange>
      </w:pPr>
      <w:bookmarkStart w:id="142" w:name="_Ref531992139"/>
      <w:bookmarkStart w:id="143" w:name="_Ref531992134"/>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w:t>
      </w:r>
      <w:r w:rsidR="00F2234E" w:rsidRPr="00970765">
        <w:fldChar w:fldCharType="end"/>
      </w:r>
      <w:del w:id="144"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1</w:delText>
        </w:r>
        <w:r w:rsidR="005A1E82" w:rsidRPr="00970765" w:rsidDel="0040770A">
          <w:fldChar w:fldCharType="end"/>
        </w:r>
      </w:del>
      <w:del w:id="145"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2</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1</w:delText>
        </w:r>
        <w:r w:rsidR="00D81C83" w:rsidRPr="00970765" w:rsidDel="00D81C83">
          <w:fldChar w:fldCharType="end"/>
        </w:r>
      </w:del>
      <w:del w:id="146" w:author="Пользователь Windows" w:date="2018-12-08T00:31:00Z">
        <w:r w:rsidRPr="00970765" w:rsidDel="00510FCD">
          <w:fldChar w:fldCharType="begin"/>
        </w:r>
        <w:r w:rsidRPr="00970765" w:rsidDel="00510FCD">
          <w:delInstrText xml:space="preserve"> STYLEREF 1 \s </w:delInstrText>
        </w:r>
        <w:r w:rsidRPr="00970765" w:rsidDel="00510FCD">
          <w:fldChar w:fldCharType="separate"/>
        </w:r>
        <w:r w:rsidRPr="00970765" w:rsidDel="00510FCD">
          <w:delText>2</w:delText>
        </w:r>
        <w:r w:rsidRPr="00970765" w:rsidDel="00510FCD">
          <w:fldChar w:fldCharType="end"/>
        </w:r>
        <w:r w:rsidRPr="00970765" w:rsidDel="00510FCD">
          <w:delText>.</w:delText>
        </w:r>
        <w:r w:rsidRPr="00970765" w:rsidDel="00510FCD">
          <w:fldChar w:fldCharType="begin"/>
        </w:r>
        <w:r w:rsidRPr="00970765" w:rsidDel="00510FCD">
          <w:delInstrText xml:space="preserve"> SEQ Figure \* ARABIC \s 1 </w:delInstrText>
        </w:r>
        <w:r w:rsidRPr="00970765" w:rsidDel="00510FCD">
          <w:fldChar w:fldCharType="separate"/>
        </w:r>
        <w:r w:rsidRPr="00970765" w:rsidDel="00510FCD">
          <w:delText>1</w:delText>
        </w:r>
        <w:r w:rsidRPr="00970765" w:rsidDel="00510FCD">
          <w:fldChar w:fldCharType="end"/>
        </w:r>
      </w:del>
      <w:bookmarkEnd w:id="142"/>
      <w:r w:rsidRPr="00970765">
        <w:t xml:space="preserve"> – Кінематична (а) і розрахункова (б) схеми механічної частини електропривода</w:t>
      </w:r>
      <w:bookmarkEnd w:id="143"/>
    </w:p>
    <w:bookmarkEnd w:id="137"/>
    <w:bookmarkEnd w:id="138"/>
    <w:bookmarkEnd w:id="139"/>
    <w:p w:rsidR="008E1196" w:rsidRPr="00970765" w:rsidRDefault="00356875" w:rsidP="00A2252C">
      <w:pPr>
        <w:pStyle w:val="1"/>
      </w:pPr>
      <w:r w:rsidRPr="00970765">
        <w:t>Маси елементів і жорсткості елементарних зв'язків у кінематичному ланцюзі приводу різні</w:t>
      </w:r>
      <w:r w:rsidR="00EA46AF" w:rsidRPr="00970765">
        <w:t xml:space="preserve"> рис. 2.1</w:t>
      </w:r>
      <w:r w:rsidR="007220AE" w:rsidRPr="00970765">
        <w:t>.</w:t>
      </w:r>
    </w:p>
    <w:p w:rsidR="00356875" w:rsidRPr="00970765" w:rsidRDefault="00356875" w:rsidP="00A2252C">
      <w:pPr>
        <w:pStyle w:val="1"/>
      </w:pPr>
      <w:r w:rsidRPr="00970765">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w:t>
      </w:r>
      <w:r w:rsidRPr="00970765">
        <w:lastRenderedPageBreak/>
        <w:t xml:space="preserve">частини, що враховують можливість </w:t>
      </w:r>
      <w:r w:rsidR="00EA46AF" w:rsidRPr="00970765">
        <w:t>нехтувати пружністю</w:t>
      </w:r>
      <w:r w:rsidRPr="00970765">
        <w:t xml:space="preserve"> механічних зв'язків і </w:t>
      </w:r>
      <w:r w:rsidR="00EA46AF" w:rsidRPr="00970765">
        <w:t xml:space="preserve">наближено врахування вплив </w:t>
      </w:r>
      <w:r w:rsidRPr="00970765">
        <w:t>малих рухомих мас. При цьому слід вра</w:t>
      </w:r>
      <w:r w:rsidR="00EA46AF" w:rsidRPr="00970765">
        <w:t>ховувати, що у</w:t>
      </w:r>
      <w:r w:rsidRPr="00970765">
        <w:t xml:space="preserve"> зв'язку з наявністю передач різні елементи системи рухаються з різними швидкостями, тому безпосередньо зіставляти їх моменти інерції </w:t>
      </w:r>
      <w:r w:rsidRPr="00970765">
        <w:rPr>
          <w:position w:val="-12"/>
        </w:rPr>
        <w:object w:dxaOrig="240" w:dyaOrig="380">
          <v:shape id="_x0000_i1038" type="#_x0000_t75" style="width:12pt;height:18.75pt" o:ole="">
            <v:imagedata r:id="rId36" o:title=""/>
          </v:shape>
          <o:OLEObject Type="Embed" ProgID="Equation.DSMT4" ShapeID="_x0000_i1038" DrawAspect="Content" ObjectID="_1605947484" r:id="rId37"/>
        </w:object>
      </w:r>
      <w:r w:rsidRPr="00970765">
        <w:t xml:space="preserve">, маси </w:t>
      </w:r>
      <w:r w:rsidRPr="00970765">
        <w:rPr>
          <w:position w:val="-12"/>
        </w:rPr>
        <w:object w:dxaOrig="340" w:dyaOrig="380">
          <v:shape id="_x0000_i1039" type="#_x0000_t75" style="width:17.25pt;height:18.75pt" o:ole="">
            <v:imagedata r:id="rId38" o:title=""/>
          </v:shape>
          <o:OLEObject Type="Embed" ProgID="Equation.DSMT4" ShapeID="_x0000_i1039" DrawAspect="Content" ObjectID="_1605947485" r:id="rId39"/>
        </w:object>
      </w:r>
      <w:r w:rsidRPr="00970765">
        <w:t xml:space="preserve"> жорсткості зв’язків</w:t>
      </w:r>
      <w:r w:rsidRPr="00970765">
        <w:rPr>
          <w:position w:val="-16"/>
        </w:rPr>
        <w:object w:dxaOrig="260" w:dyaOrig="420">
          <v:shape id="_x0000_i1040" type="#_x0000_t75" style="width:12.75pt;height:21pt" o:ole="">
            <v:imagedata r:id="rId40" o:title=""/>
          </v:shape>
          <o:OLEObject Type="Embed" ProgID="Equation.DSMT4" ShapeID="_x0000_i1040" DrawAspect="Content" ObjectID="_1605947486" r:id="rId41"/>
        </w:object>
      </w:r>
      <w:r w:rsidRPr="00970765">
        <w:t xml:space="preserve">, переміщення </w:t>
      </w:r>
      <w:r w:rsidRPr="00970765">
        <w:rPr>
          <w:position w:val="-12"/>
        </w:rPr>
        <w:object w:dxaOrig="460" w:dyaOrig="380">
          <v:shape id="_x0000_i1041" type="#_x0000_t75" style="width:23.25pt;height:18.75pt" o:ole="">
            <v:imagedata r:id="rId30" o:title=""/>
          </v:shape>
          <o:OLEObject Type="Embed" ProgID="Equation.DSMT4" ShapeID="_x0000_i1041" DrawAspect="Content" ObjectID="_1605947487" r:id="rId42"/>
        </w:object>
      </w:r>
      <w:r w:rsidRPr="00970765">
        <w:t xml:space="preserve"> </w:t>
      </w:r>
      <w:r w:rsidRPr="00970765">
        <w:rPr>
          <w:position w:val="-16"/>
        </w:rPr>
        <w:object w:dxaOrig="460" w:dyaOrig="420">
          <v:shape id="_x0000_i1042" type="#_x0000_t75" style="width:23.25pt;height:21pt" o:ole="">
            <v:imagedata r:id="rId43" o:title=""/>
          </v:shape>
          <o:OLEObject Type="Embed" ProgID="Equation.DSMT4" ShapeID="_x0000_i1042" DrawAspect="Content" ObjectID="_1605947488" r:id="rId44"/>
        </w:object>
      </w:r>
      <w:r w:rsidRPr="00970765">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w:t>
      </w:r>
      <w:r w:rsidR="00970765" w:rsidRPr="00970765">
        <w:t xml:space="preserve"> воно використовується у подальших розрахунках</w:t>
      </w:r>
      <w:r w:rsidRPr="00970765">
        <w:t xml:space="preserve">.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w:t>
      </w:r>
      <w:r w:rsidR="00970765" w:rsidRPr="00970765">
        <w:t xml:space="preserve">робочого </w:t>
      </w:r>
      <w:r w:rsidRPr="00970765">
        <w:t>органу.</w:t>
      </w:r>
    </w:p>
    <w:p w:rsidR="00356875" w:rsidRPr="00970765" w:rsidRDefault="00356875" w:rsidP="00A2252C">
      <w:pPr>
        <w:pStyle w:val="1"/>
      </w:pPr>
      <w:r w:rsidRPr="00970765">
        <w:t>Умовою відповідності наведеної розрахункової схеми реаль</w:t>
      </w:r>
      <w:r w:rsidR="00970765" w:rsidRPr="00970765">
        <w:t>ній механічній</w:t>
      </w:r>
      <w:r w:rsidRPr="00970765">
        <w:t xml:space="preserve"> системі є виконання закону збереження енергії. При приведенні необхідно забезпечити </w:t>
      </w:r>
      <w:r w:rsidR="00970765" w:rsidRPr="00970765">
        <w:t xml:space="preserve">виконання закону збереження </w:t>
      </w:r>
      <w:r w:rsidRPr="00970765">
        <w:t xml:space="preserve">збереження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70765">
        <w:rPr>
          <w:position w:val="-12"/>
        </w:rPr>
        <w:object w:dxaOrig="300" w:dyaOrig="380">
          <v:shape id="_x0000_i1043" type="#_x0000_t75" style="width:15pt;height:18.75pt" o:ole="">
            <v:imagedata r:id="rId45" o:title=""/>
          </v:shape>
          <o:OLEObject Type="Embed" ProgID="Equation.DSMT4" ShapeID="_x0000_i1043" DrawAspect="Content" ObjectID="_1605947489" r:id="rId46"/>
        </w:object>
      </w:r>
      <w:r w:rsidRPr="00970765">
        <w:t xml:space="preserve"> або маси, що поступально рухається зі швидкістю </w:t>
      </w:r>
      <w:r w:rsidRPr="00970765">
        <w:rPr>
          <w:position w:val="-16"/>
        </w:rPr>
        <w:object w:dxaOrig="279" w:dyaOrig="420">
          <v:shape id="_x0000_i1044" type="#_x0000_t75" style="width:14.25pt;height:21pt" o:ole="">
            <v:imagedata r:id="rId47" o:title=""/>
          </v:shape>
          <o:OLEObject Type="Embed" ProgID="Equation.DSMT4" ShapeID="_x0000_i1044" DrawAspect="Content" ObjectID="_1605947490" r:id="rId48"/>
        </w:object>
      </w:r>
      <w:r w:rsidRPr="00970765">
        <w:t xml:space="preserve"> до розрахункової швидкості </w:t>
      </w:r>
      <w:r w:rsidRPr="00970765">
        <w:rPr>
          <w:position w:val="-12"/>
        </w:rPr>
        <w:object w:dxaOrig="300" w:dyaOrig="380">
          <v:shape id="_x0000_i1045" type="#_x0000_t75" style="width:15pt;height:18.75pt" o:ole="">
            <v:imagedata r:id="rId45" o:title=""/>
          </v:shape>
          <o:OLEObject Type="Embed" ProgID="Equation.DSMT4" ShapeID="_x0000_i1045" DrawAspect="Content" ObjectID="_1605947491" r:id="rId49"/>
        </w:object>
      </w:r>
      <w:r w:rsidRPr="00970765">
        <w:t>необхідно щоб виконувались умови.</w:t>
      </w:r>
    </w:p>
    <w:p w:rsidR="00356875" w:rsidRPr="00970765" w:rsidRDefault="00356875" w:rsidP="0080206D">
      <w:pPr>
        <w:pStyle w:val="formula"/>
      </w:pPr>
      <w:r w:rsidRPr="00970765">
        <w:tab/>
      </w:r>
      <w:r w:rsidRPr="00970765">
        <w:rPr>
          <w:position w:val="-26"/>
        </w:rPr>
        <w:object w:dxaOrig="3120" w:dyaOrig="780">
          <v:shape id="_x0000_i1046" type="#_x0000_t75" style="width:156pt;height:39pt" o:ole="">
            <v:imagedata r:id="rId50" o:title=""/>
          </v:shape>
          <o:OLEObject Type="Embed" ProgID="Equation.DSMT4" ShapeID="_x0000_i1046" DrawAspect="Content" ObjectID="_1605947492" r:id="rId51"/>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2</w:instrText>
        </w:r>
      </w:fldSimple>
      <w:r w:rsidRPr="00970765">
        <w:instrText>)</w:instrText>
      </w:r>
      <w:r w:rsidRPr="00970765">
        <w:fldChar w:fldCharType="end"/>
      </w:r>
    </w:p>
    <w:p w:rsidR="00356875" w:rsidRPr="00970765" w:rsidRDefault="00356875" w:rsidP="0080206D">
      <w:pPr>
        <w:pStyle w:val="formula"/>
      </w:pPr>
      <w:r w:rsidRPr="00970765">
        <w:tab/>
      </w:r>
      <w:r w:rsidRPr="00970765">
        <w:rPr>
          <w:position w:val="-26"/>
        </w:rPr>
        <w:object w:dxaOrig="3180" w:dyaOrig="780">
          <v:shape id="_x0000_i1047" type="#_x0000_t75" style="width:159pt;height:39pt" o:ole="">
            <v:imagedata r:id="rId52" o:title=""/>
          </v:shape>
          <o:OLEObject Type="Embed" ProgID="Equation.DSMT4" ShapeID="_x0000_i1047" DrawAspect="Content" ObjectID="_1605947493" r:id="rId53"/>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w:instrText>
        </w:r>
      </w:fldSimple>
      <w:r w:rsidRPr="00970765">
        <w:instrText>)</w:instrText>
      </w:r>
      <w:r w:rsidRPr="00970765">
        <w:fldChar w:fldCharType="end"/>
      </w:r>
    </w:p>
    <w:p w:rsidR="00356875" w:rsidRPr="00970765" w:rsidRDefault="00356875" w:rsidP="00A2252C">
      <w:pPr>
        <w:pStyle w:val="1"/>
      </w:pPr>
      <w:r w:rsidRPr="00970765">
        <w:t>Звідки отримаємо формули приведення</w:t>
      </w:r>
    </w:p>
    <w:p w:rsidR="00356875" w:rsidRPr="00970765" w:rsidRDefault="0080206D" w:rsidP="0080206D">
      <w:pPr>
        <w:pStyle w:val="formula"/>
      </w:pPr>
      <w:r w:rsidRPr="00970765">
        <w:tab/>
      </w:r>
      <w:r w:rsidR="00B528A3" w:rsidRPr="00970765">
        <w:rPr>
          <w:position w:val="-34"/>
        </w:rPr>
        <w:object w:dxaOrig="2260" w:dyaOrig="780">
          <v:shape id="_x0000_i1048" type="#_x0000_t75" style="width:112.5pt;height:39pt" o:ole="">
            <v:imagedata r:id="rId54" o:title=""/>
          </v:shape>
          <o:OLEObject Type="Embed" ProgID="Equation.DSMT4" ShapeID="_x0000_i1048" DrawAspect="Content" ObjectID="_1605947494" r:id="rId55"/>
        </w:object>
      </w:r>
      <w:r w:rsidRPr="00970765">
        <w:tab/>
      </w:r>
      <w:r w:rsidR="00356875" w:rsidRPr="00970765">
        <w:t>(2.4)</w:t>
      </w:r>
    </w:p>
    <w:p w:rsidR="00356875" w:rsidRPr="00970765" w:rsidRDefault="00356875" w:rsidP="00A2252C">
      <w:pPr>
        <w:pStyle w:val="1"/>
      </w:pPr>
      <w:r w:rsidRPr="00970765">
        <w:rPr>
          <w:color w:val="000000"/>
        </w:rPr>
        <w:lastRenderedPageBreak/>
        <w:t xml:space="preserve">де </w:t>
      </w:r>
      <w:r w:rsidRPr="00970765">
        <w:rPr>
          <w:position w:val="-12"/>
        </w:rPr>
        <w:object w:dxaOrig="1300" w:dyaOrig="420">
          <v:shape id="_x0000_i1049" type="#_x0000_t75" style="width:65.25pt;height:21pt" o:ole="">
            <v:imagedata r:id="rId56" o:title=""/>
          </v:shape>
          <o:OLEObject Type="Embed" ProgID="Equation.DSMT4" ShapeID="_x0000_i1049" DrawAspect="Content" ObjectID="_1605947495" r:id="rId57"/>
        </w:object>
      </w:r>
      <w:r w:rsidR="003D23E5" w:rsidRPr="00970765">
        <w:t> </w:t>
      </w:r>
      <w:r w:rsidRPr="00970765">
        <w:rPr>
          <w:color w:val="000000"/>
        </w:rPr>
        <w:t>—</w:t>
      </w:r>
      <w:r w:rsidR="003D23E5" w:rsidRPr="00970765">
        <w:rPr>
          <w:color w:val="000000"/>
        </w:rPr>
        <w:t> </w:t>
      </w:r>
      <w:r w:rsidRPr="00970765">
        <w:rPr>
          <w:color w:val="000000"/>
        </w:rPr>
        <w:t>відношення від валу приведення до i-го валу;</w:t>
      </w:r>
      <w:r w:rsidRPr="00970765">
        <w:rPr>
          <w:position w:val="-16"/>
        </w:rPr>
        <w:object w:dxaOrig="1320" w:dyaOrig="460">
          <v:shape id="_x0000_i1050" type="#_x0000_t75" style="width:66pt;height:23.25pt" o:ole="">
            <v:imagedata r:id="rId58" o:title=""/>
          </v:shape>
          <o:OLEObject Type="Embed" ProgID="Equation.DSMT4" ShapeID="_x0000_i1050" DrawAspect="Content" ObjectID="_1605947496" r:id="rId59"/>
        </w:object>
      </w:r>
      <w:r w:rsidR="00BD551C" w:rsidRPr="00970765">
        <w:t> — </w:t>
      </w:r>
      <w:r w:rsidRPr="00970765">
        <w:t xml:space="preserve">радіус приведення до валу зі швидкістю </w:t>
      </w:r>
      <w:r w:rsidRPr="00970765">
        <w:rPr>
          <w:position w:val="-12"/>
        </w:rPr>
        <w:object w:dxaOrig="340" w:dyaOrig="420">
          <v:shape id="_x0000_i1051" type="#_x0000_t75" style="width:17.25pt;height:21pt" o:ole="">
            <v:imagedata r:id="rId60" o:title=""/>
          </v:shape>
          <o:OLEObject Type="Embed" ProgID="Equation.DSMT4" ShapeID="_x0000_i1051" DrawAspect="Content" ObjectID="_1605947497" r:id="rId61"/>
        </w:object>
      </w:r>
      <w:r w:rsidRPr="00970765">
        <w:t>.</w:t>
      </w:r>
      <w:r w:rsidR="00F84A9B" w:rsidRPr="00970765">
        <w:t>[5]</w:t>
      </w:r>
    </w:p>
    <w:p w:rsidR="00356875" w:rsidRPr="00970765" w:rsidRDefault="007C7A21" w:rsidP="00BA73AE">
      <w:pPr>
        <w:pStyle w:val="Heading2"/>
      </w:pPr>
      <w:bookmarkStart w:id="147" w:name="_Toc532032269"/>
      <w:r w:rsidRPr="00970765">
        <w:t>2.2</w:t>
      </w:r>
      <w:r w:rsidRPr="00970765">
        <w:tab/>
      </w:r>
      <w:r w:rsidR="00356875" w:rsidRPr="00970765">
        <w:t>Рівняння руху електроприводу</w:t>
      </w:r>
      <w:bookmarkEnd w:id="147"/>
    </w:p>
    <w:p w:rsidR="00356875" w:rsidRPr="00970765" w:rsidRDefault="00356875" w:rsidP="00A2252C">
      <w:pPr>
        <w:pStyle w:val="1"/>
      </w:pPr>
      <w:r w:rsidRPr="00970765">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970765">
        <w:t>координатах (рівняння Лагранжа)</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740" w:dyaOrig="820">
          <v:shape id="_x0000_i1052" type="#_x0000_t75" style="width:137.25pt;height:41.25pt" o:ole="">
            <v:imagedata r:id="rId62" o:title=""/>
          </v:shape>
          <o:OLEObject Type="Embed" ProgID="Equation.DSMT4" ShapeID="_x0000_i1052" DrawAspect="Content" ObjectID="_1605947498" r:id="rId6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BD551C" w:rsidRPr="00970765" w:rsidRDefault="00EA46AF" w:rsidP="00542941">
      <w:pPr>
        <w:pStyle w:val="diplomapictures"/>
        <w:rPr>
          <w:noProof w:val="0"/>
        </w:rPr>
        <w:pPrChange w:id="148" w:author="Пользователь Windows" w:date="2018-12-10T11:06:00Z">
          <w:pPr>
            <w:pStyle w:val="diplomapictures"/>
          </w:pPr>
        </w:pPrChange>
      </w:pPr>
      <w:r w:rsidRPr="00970765">
        <w:object w:dxaOrig="14386" w:dyaOrig="7981">
          <v:shape id="_x0000_i1053" type="#_x0000_t75" style="width:467.25pt;height:259.5pt" o:ole="">
            <v:imagedata r:id="rId64" o:title=""/>
          </v:shape>
          <o:OLEObject Type="Embed" ProgID="Visio.Drawing.15" ShapeID="_x0000_i1053" DrawAspect="Content" ObjectID="_1605947499" r:id="rId65"/>
        </w:object>
      </w:r>
    </w:p>
    <w:p w:rsidR="003B70E2" w:rsidRPr="00970765" w:rsidRDefault="00510FCD" w:rsidP="00542941">
      <w:pPr>
        <w:pStyle w:val="diplomapictures"/>
        <w:pPrChange w:id="149"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2</w:t>
      </w:r>
      <w:r w:rsidR="00F2234E" w:rsidRPr="00970765">
        <w:fldChar w:fldCharType="end"/>
      </w:r>
      <w:del w:id="150"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2</w:delText>
        </w:r>
        <w:r w:rsidR="005A1E82" w:rsidRPr="00970765" w:rsidDel="0040770A">
          <w:fldChar w:fldCharType="end"/>
        </w:r>
      </w:del>
      <w:del w:id="151"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2</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2</w:delText>
        </w:r>
        <w:r w:rsidR="00D81C83" w:rsidRPr="00970765" w:rsidDel="00D81C83">
          <w:fldChar w:fldCharType="end"/>
        </w:r>
      </w:del>
      <w:del w:id="152" w:author="Пользователь Windows" w:date="2018-12-08T00:31:00Z">
        <w:r w:rsidRPr="00970765" w:rsidDel="00510FCD">
          <w:fldChar w:fldCharType="begin"/>
        </w:r>
        <w:r w:rsidRPr="00970765" w:rsidDel="00510FCD">
          <w:delInstrText xml:space="preserve"> STYLEREF 1 \s </w:delInstrText>
        </w:r>
        <w:r w:rsidRPr="00970765" w:rsidDel="00510FCD">
          <w:fldChar w:fldCharType="separate"/>
        </w:r>
        <w:r w:rsidRPr="00970765" w:rsidDel="00510FCD">
          <w:delText>2</w:delText>
        </w:r>
        <w:r w:rsidRPr="00970765" w:rsidDel="00510FCD">
          <w:fldChar w:fldCharType="end"/>
        </w:r>
        <w:r w:rsidRPr="00970765" w:rsidDel="00510FCD">
          <w:delText>.</w:delText>
        </w:r>
        <w:r w:rsidRPr="00970765" w:rsidDel="00510FCD">
          <w:fldChar w:fldCharType="begin"/>
        </w:r>
        <w:r w:rsidRPr="00970765" w:rsidDel="00510FCD">
          <w:delInstrText xml:space="preserve"> SEQ Figure \* ARABIC \s 1 </w:delInstrText>
        </w:r>
        <w:r w:rsidRPr="00970765" w:rsidDel="00510FCD">
          <w:fldChar w:fldCharType="separate"/>
        </w:r>
        <w:r w:rsidRPr="00970765" w:rsidDel="00510FCD">
          <w:delText>2</w:delText>
        </w:r>
        <w:r w:rsidRPr="00970765" w:rsidDel="00510FCD">
          <w:fldChar w:fldCharType="end"/>
        </w:r>
      </w:del>
      <w:r w:rsidR="003B70E2" w:rsidRPr="00970765">
        <w:t xml:space="preserve"> — Вихідна </w:t>
      </w:r>
      <w:r w:rsidR="009076BD" w:rsidRPr="00970765">
        <w:t>розрахункова</w:t>
      </w:r>
      <w:r w:rsidR="003B70E2" w:rsidRPr="00970765">
        <w:t xml:space="preserve"> схема механічної частини</w:t>
      </w:r>
    </w:p>
    <w:p w:rsidR="00356875" w:rsidRPr="00970765" w:rsidRDefault="00356875" w:rsidP="004C586B">
      <w:pPr>
        <w:pStyle w:val="1"/>
        <w:ind w:firstLine="0"/>
        <w:rPr>
          <w:lang w:eastAsia="ru-RU"/>
        </w:rPr>
      </w:pPr>
      <w:r w:rsidRPr="00970765">
        <w:rPr>
          <w:lang w:eastAsia="ru-RU"/>
        </w:rPr>
        <w:lastRenderedPageBreak/>
        <w:t xml:space="preserve">де </w:t>
      </w:r>
      <w:r w:rsidRPr="00970765">
        <w:rPr>
          <w:position w:val="-12"/>
          <w:lang w:eastAsia="ru-RU"/>
        </w:rPr>
        <w:object w:dxaOrig="440" w:dyaOrig="420">
          <v:shape id="_x0000_i1054" type="#_x0000_t75" style="width:21.75pt;height:21pt" o:ole="">
            <v:imagedata r:id="rId66" o:title=""/>
          </v:shape>
          <o:OLEObject Type="Embed" ProgID="Equation.DSMT4" ShapeID="_x0000_i1054" DrawAspect="Content" ObjectID="_1605947500" r:id="rId67"/>
        </w:object>
      </w:r>
      <w:r w:rsidRPr="00970765">
        <w:rPr>
          <w:lang w:eastAsia="ru-RU"/>
        </w:rPr>
        <w:t xml:space="preserve"> — запас кінетичної енергії системи, виражений через узагальнені </w:t>
      </w:r>
      <w:r w:rsidR="009076BD" w:rsidRPr="00970765">
        <w:rPr>
          <w:lang w:eastAsia="ru-RU"/>
        </w:rPr>
        <w:t>координати</w:t>
      </w:r>
      <w:r w:rsidRPr="00970765">
        <w:rPr>
          <w:lang w:eastAsia="ru-RU"/>
        </w:rPr>
        <w:t xml:space="preserve"> узагальненої швидкості;</w:t>
      </w:r>
      <w:r w:rsidRPr="00970765">
        <w:rPr>
          <w:position w:val="-12"/>
          <w:lang w:eastAsia="ru-RU"/>
        </w:rPr>
        <w:object w:dxaOrig="360" w:dyaOrig="420">
          <v:shape id="_x0000_i1055" type="#_x0000_t75" style="width:18.75pt;height:21pt" o:ole="">
            <v:imagedata r:id="rId68" o:title=""/>
          </v:shape>
          <o:OLEObject Type="Embed" ProgID="Equation.DSMT4" ShapeID="_x0000_i1055" DrawAspect="Content" ObjectID="_1605947501" r:id="rId69"/>
        </w:object>
      </w:r>
      <w:r w:rsidR="003D23E5" w:rsidRPr="00970765">
        <w:rPr>
          <w:lang w:eastAsia="ru-RU"/>
        </w:rPr>
        <w:t> </w:t>
      </w:r>
      <w:r w:rsidRPr="00970765">
        <w:rPr>
          <w:lang w:eastAsia="ru-RU"/>
        </w:rPr>
        <w:t>—</w:t>
      </w:r>
      <w:r w:rsidR="003D23E5" w:rsidRPr="00970765">
        <w:t> </w:t>
      </w:r>
      <w:r w:rsidRPr="00970765">
        <w:rPr>
          <w:lang w:eastAsia="ru-RU"/>
        </w:rPr>
        <w:t>узагальнення сила, яка визначається сумою елементарних робіт всіх діючих сил на можливому перемішені або</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560" w:dyaOrig="820">
          <v:shape id="_x0000_i1056" type="#_x0000_t75" style="width:128.25pt;height:41.25pt" o:ole="">
            <v:imagedata r:id="rId70" o:title=""/>
          </v:shape>
          <o:OLEObject Type="Embed" ProgID="Equation.DSMT4" ShapeID="_x0000_i1056" DrawAspect="Content" ObjectID="_1605947502" r:id="rId71"/>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4C586B" w:rsidP="004C586B">
      <w:pPr>
        <w:pStyle w:val="1"/>
        <w:ind w:firstLine="0"/>
      </w:pPr>
      <w:r w:rsidRPr="00970765">
        <w:t>д</w:t>
      </w:r>
      <w:r w:rsidR="00356875" w:rsidRPr="00970765">
        <w:t xml:space="preserve">е </w:t>
      </w:r>
      <w:r w:rsidR="00356875" w:rsidRPr="00970765">
        <w:rPr>
          <w:position w:val="-4"/>
        </w:rPr>
        <w:object w:dxaOrig="240" w:dyaOrig="279">
          <v:shape id="_x0000_i1057" type="#_x0000_t75" style="width:12pt;height:14.25pt" o:ole="">
            <v:imagedata r:id="rId72" o:title=""/>
          </v:shape>
          <o:OLEObject Type="Embed" ProgID="Equation.DSMT4" ShapeID="_x0000_i1057" DrawAspect="Content" ObjectID="_1605947503" r:id="rId73"/>
        </w:object>
      </w:r>
      <w:r w:rsidR="00356875" w:rsidRPr="00970765">
        <w:t xml:space="preserve"> — функція Лагранжа; </w:t>
      </w:r>
      <w:r w:rsidR="00356875" w:rsidRPr="00970765">
        <w:rPr>
          <w:position w:val="-10"/>
        </w:rPr>
        <w:object w:dxaOrig="340" w:dyaOrig="360">
          <v:shape id="_x0000_i1058" type="#_x0000_t75" style="width:17.25pt;height:18.75pt" o:ole="">
            <v:imagedata r:id="rId74" o:title=""/>
          </v:shape>
          <o:OLEObject Type="Embed" ProgID="Equation.DSMT4" ShapeID="_x0000_i1058" DrawAspect="Content" ObjectID="_1605947504" r:id="rId75"/>
        </w:object>
      </w:r>
      <w:r w:rsidR="00356875" w:rsidRPr="00970765">
        <w:t>— узагальнена сила, що визначається сумою елементарних робіт на можливому переміщенні;</w:t>
      </w:r>
    </w:p>
    <w:p w:rsidR="00356875" w:rsidRPr="00970765" w:rsidRDefault="00356875" w:rsidP="00A2252C">
      <w:pPr>
        <w:pStyle w:val="1"/>
      </w:pPr>
      <w:r w:rsidRPr="00970765">
        <w:t xml:space="preserve">Функція Лагранжа являє собою різницю кінетичної </w:t>
      </w:r>
      <w:r w:rsidRPr="00970765">
        <w:rPr>
          <w:position w:val="-12"/>
        </w:rPr>
        <w:object w:dxaOrig="440" w:dyaOrig="420">
          <v:shape id="_x0000_i1059" type="#_x0000_t75" style="width:21.75pt;height:21pt" o:ole="">
            <v:imagedata r:id="rId76" o:title=""/>
          </v:shape>
          <o:OLEObject Type="Embed" ProgID="Equation.DSMT4" ShapeID="_x0000_i1059" DrawAspect="Content" ObjectID="_1605947505" r:id="rId77"/>
        </w:object>
      </w:r>
      <w:r w:rsidRPr="00970765">
        <w:t>та потенційної</w:t>
      </w:r>
      <w:r w:rsidRPr="00970765">
        <w:rPr>
          <w:position w:val="-12"/>
        </w:rPr>
        <w:object w:dxaOrig="440" w:dyaOrig="420">
          <v:shape id="_x0000_i1060" type="#_x0000_t75" style="width:21.75pt;height:21pt" o:ole="">
            <v:imagedata r:id="rId78" o:title=""/>
          </v:shape>
          <o:OLEObject Type="Embed" ProgID="Equation.DSMT4" ShapeID="_x0000_i1060" DrawAspect="Content" ObjectID="_1605947506" r:id="rId79"/>
        </w:object>
      </w:r>
      <w:r w:rsidRPr="00970765">
        <w:t>енергій системи.</w:t>
      </w:r>
    </w:p>
    <w:p w:rsidR="00356875" w:rsidRPr="00970765" w:rsidRDefault="00356875" w:rsidP="00A2252C">
      <w:pPr>
        <w:pStyle w:val="1"/>
      </w:pPr>
      <w:r w:rsidRPr="00970765">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153" w:author="Пользователь Windows" w:date="2018-12-08T00:30:00Z">
        <w:r w:rsidR="003D23E5" w:rsidRPr="00970765" w:rsidDel="00510FCD">
          <w:delText>(</w:delText>
        </w:r>
      </w:del>
      <w:r w:rsidR="003D23E5" w:rsidRPr="00970765">
        <w:t>рис. </w:t>
      </w:r>
      <w:ins w:id="154" w:author="Пользователь Windows" w:date="2018-12-08T00:30:00Z">
        <w:r w:rsidR="00510FCD" w:rsidRPr="00970765">
          <w:fldChar w:fldCharType="begin"/>
        </w:r>
        <w:r w:rsidR="00510FCD" w:rsidRPr="00970765">
          <w:instrText xml:space="preserve"> REF _Ref531992380 \h </w:instrText>
        </w:r>
      </w:ins>
      <w:r w:rsidR="009347A9" w:rsidRPr="00970765">
        <w:instrText xml:space="preserve"> \* MERGEFORMAT </w:instrText>
      </w:r>
      <w:r w:rsidR="00510FCD" w:rsidRPr="00970765">
        <w:fldChar w:fldCharType="separate"/>
      </w:r>
      <w:del w:id="155" w:author="Пользователь Windows" w:date="2018-12-10T10:57:00Z">
        <w:r w:rsidR="009D4FFD" w:rsidRPr="00970765" w:rsidDel="00525855">
          <w:delText xml:space="preserve">Рисунок </w:delText>
        </w:r>
      </w:del>
      <w:r w:rsidR="009D4FFD">
        <w:t>2</w:t>
      </w:r>
      <w:r w:rsidR="009D4FFD" w:rsidRPr="00970765">
        <w:t>.</w:t>
      </w:r>
      <w:r w:rsidR="009D4FFD">
        <w:rPr>
          <w:noProof/>
        </w:rPr>
        <w:t>3</w:t>
      </w:r>
      <w:ins w:id="156" w:author="Пользователь Windows" w:date="2018-12-08T00:30:00Z">
        <w:r w:rsidR="00510FCD" w:rsidRPr="00970765">
          <w:fldChar w:fldCharType="end"/>
        </w:r>
      </w:ins>
      <w:del w:id="157" w:author="Пользователь Windows" w:date="2018-12-08T00:30:00Z">
        <w:r w:rsidR="003D23E5" w:rsidRPr="00970765" w:rsidDel="00510FCD">
          <w:delText>2.2)</w:delText>
        </w:r>
      </w:del>
      <w:r w:rsidRPr="00970765">
        <w:t xml:space="preserve"> і жорсткості зв'язків 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158" w:name="_Ref529364512"/>
    <w:p w:rsidR="003D23E5" w:rsidRPr="00970765" w:rsidRDefault="00EA46AF" w:rsidP="00542941">
      <w:pPr>
        <w:pStyle w:val="diplomapictures"/>
        <w:rPr>
          <w:noProof w:val="0"/>
        </w:rPr>
        <w:pPrChange w:id="159" w:author="Пользователь Windows" w:date="2018-12-10T11:06:00Z">
          <w:pPr>
            <w:pStyle w:val="diplomapictures"/>
          </w:pPr>
        </w:pPrChange>
      </w:pPr>
      <w:r w:rsidRPr="00970765">
        <w:object w:dxaOrig="4935" w:dyaOrig="2761">
          <v:shape id="_x0000_i1061" type="#_x0000_t75" style="width:246.75pt;height:138pt" o:ole="">
            <v:imagedata r:id="rId80" o:title=""/>
          </v:shape>
          <o:OLEObject Type="Embed" ProgID="Visio.Drawing.15" ShapeID="_x0000_i1061" DrawAspect="Content" ObjectID="_1605947507" r:id="rId81"/>
        </w:object>
      </w:r>
    </w:p>
    <w:p w:rsidR="00356875" w:rsidRPr="00970765" w:rsidRDefault="00510FCD" w:rsidP="00542941">
      <w:pPr>
        <w:pStyle w:val="diplomapictures"/>
        <w:pPrChange w:id="160" w:author="Пользователь Windows" w:date="2018-12-10T11:06:00Z">
          <w:pPr>
            <w:pStyle w:val="Caption"/>
          </w:pPr>
        </w:pPrChange>
      </w:pPr>
      <w:bookmarkStart w:id="161" w:name="_Ref531992380"/>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3</w:t>
      </w:r>
      <w:r w:rsidR="00F2234E" w:rsidRPr="00970765">
        <w:fldChar w:fldCharType="end"/>
      </w:r>
      <w:del w:id="162"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3</w:delText>
        </w:r>
        <w:r w:rsidR="005A1E82" w:rsidRPr="00970765" w:rsidDel="0040770A">
          <w:fldChar w:fldCharType="end"/>
        </w:r>
      </w:del>
      <w:del w:id="163"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2</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3</w:delText>
        </w:r>
        <w:r w:rsidR="00D81C83" w:rsidRPr="00970765" w:rsidDel="00D81C83">
          <w:fldChar w:fldCharType="end"/>
        </w:r>
      </w:del>
      <w:del w:id="164" w:author="Пользователь Windows" w:date="2018-12-08T00:31:00Z">
        <w:r w:rsidRPr="00970765" w:rsidDel="00510FCD">
          <w:fldChar w:fldCharType="begin"/>
        </w:r>
        <w:r w:rsidRPr="00970765" w:rsidDel="00510FCD">
          <w:delInstrText xml:space="preserve"> STYLEREF 1 \s </w:delInstrText>
        </w:r>
        <w:r w:rsidRPr="00970765" w:rsidDel="00510FCD">
          <w:fldChar w:fldCharType="separate"/>
        </w:r>
        <w:r w:rsidRPr="00970765" w:rsidDel="00510FCD">
          <w:delText>2</w:delText>
        </w:r>
        <w:r w:rsidRPr="00970765" w:rsidDel="00510FCD">
          <w:fldChar w:fldCharType="end"/>
        </w:r>
        <w:r w:rsidRPr="00970765" w:rsidDel="00510FCD">
          <w:delText>.</w:delText>
        </w:r>
        <w:r w:rsidRPr="00970765" w:rsidDel="00510FCD">
          <w:fldChar w:fldCharType="begin"/>
        </w:r>
        <w:r w:rsidRPr="00970765" w:rsidDel="00510FCD">
          <w:delInstrText xml:space="preserve"> SEQ Figure \* ARABIC \s 1 </w:delInstrText>
        </w:r>
        <w:r w:rsidRPr="00970765" w:rsidDel="00510FCD">
          <w:fldChar w:fldCharType="separate"/>
        </w:r>
        <w:r w:rsidRPr="00970765" w:rsidDel="00510FCD">
          <w:delText>3</w:delText>
        </w:r>
        <w:r w:rsidRPr="00970765" w:rsidDel="00510FCD">
          <w:fldChar w:fldCharType="end"/>
        </w:r>
      </w:del>
      <w:bookmarkEnd w:id="161"/>
      <w:r w:rsidR="003D23E5" w:rsidRPr="00970765">
        <w:t xml:space="preserve"> </w:t>
      </w:r>
      <w:r w:rsidR="00356875" w:rsidRPr="00970765">
        <w:t>—</w:t>
      </w:r>
      <w:r w:rsidR="003D23E5" w:rsidRPr="00970765">
        <w:t xml:space="preserve"> </w:t>
      </w:r>
      <w:r w:rsidR="00356875" w:rsidRPr="00970765">
        <w:t>Двомасова розрахункова схема механічної частини</w:t>
      </w:r>
      <w:bookmarkEnd w:id="158"/>
    </w:p>
    <w:p w:rsidR="003D23E5" w:rsidRPr="00970765" w:rsidRDefault="00356875" w:rsidP="00A2252C">
      <w:pPr>
        <w:pStyle w:val="1"/>
      </w:pPr>
      <w:r w:rsidRPr="00970765">
        <w:lastRenderedPageBreak/>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2320" w:dyaOrig="420">
          <v:shape id="_x0000_i1062" type="#_x0000_t75" style="width:116.25pt;height:21pt" o:ole="">
            <v:imagedata r:id="rId82" o:title=""/>
          </v:shape>
          <o:OLEObject Type="Embed" ProgID="Equation.DSMT4" ShapeID="_x0000_i1062" DrawAspect="Content" ObjectID="_1605947508" r:id="rId83"/>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6</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1620" w:dyaOrig="420">
          <v:shape id="_x0000_i1063" type="#_x0000_t75" style="width:81pt;height:21pt" o:ole="">
            <v:imagedata r:id="rId84" o:title=""/>
          </v:shape>
          <o:OLEObject Type="Embed" ProgID="Equation.DSMT4" ShapeID="_x0000_i1063" DrawAspect="Content" ObjectID="_1605947509" r:id="rId85"/>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Отримаємо наступну систему рівнянь</w:t>
      </w:r>
    </w:p>
    <w:p w:rsidR="00356875" w:rsidRPr="00970765" w:rsidRDefault="00356875" w:rsidP="003D23E5">
      <w:pPr>
        <w:pStyle w:val="MTDisplayEquation"/>
        <w:keepNext/>
        <w:rPr>
          <w:rFonts w:cs="Times New Roman"/>
          <w:sz w:val="26"/>
          <w:szCs w:val="26"/>
        </w:rPr>
      </w:pPr>
      <w:r w:rsidRPr="00970765">
        <w:rPr>
          <w:rFonts w:cs="Times New Roman"/>
          <w:sz w:val="26"/>
          <w:szCs w:val="26"/>
        </w:rPr>
        <w:tab/>
      </w:r>
      <w:r w:rsidRPr="00970765">
        <w:rPr>
          <w:rFonts w:cs="Times New Roman"/>
          <w:position w:val="-114"/>
          <w:sz w:val="26"/>
          <w:szCs w:val="26"/>
        </w:rPr>
        <w:object w:dxaOrig="4900" w:dyaOrig="2420">
          <v:shape id="_x0000_i1064" type="#_x0000_t75" style="width:245.25pt;height:120.75pt" o:ole="">
            <v:imagedata r:id="rId86" o:title=""/>
          </v:shape>
          <o:OLEObject Type="Embed" ProgID="Equation.DSMT4" ShapeID="_x0000_i1064" DrawAspect="Content" ObjectID="_1605947510" r:id="rId8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165" w:name="ZEqnNum51928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8</w:instrText>
      </w:r>
      <w:r w:rsidRPr="00970765">
        <w:rPr>
          <w:rFonts w:cs="Times New Roman"/>
          <w:sz w:val="26"/>
          <w:szCs w:val="26"/>
        </w:rPr>
        <w:fldChar w:fldCharType="end"/>
      </w:r>
      <w:r w:rsidRPr="00970765">
        <w:rPr>
          <w:rFonts w:cs="Times New Roman"/>
          <w:sz w:val="26"/>
          <w:szCs w:val="26"/>
        </w:rPr>
        <w:instrText>)</w:instrText>
      </w:r>
      <w:bookmarkEnd w:id="165"/>
      <w:r w:rsidRPr="00970765">
        <w:rPr>
          <w:rFonts w:cs="Times New Roman"/>
          <w:sz w:val="26"/>
          <w:szCs w:val="26"/>
        </w:rPr>
        <w:fldChar w:fldCharType="end"/>
      </w:r>
    </w:p>
    <w:p w:rsidR="00356875" w:rsidRPr="00970765" w:rsidRDefault="00356875" w:rsidP="00A2252C">
      <w:pPr>
        <w:pStyle w:val="1"/>
      </w:pPr>
      <w:r w:rsidRPr="00970765">
        <w:t xml:space="preserve">В </w:t>
      </w:r>
      <w:r w:rsidRPr="00970765">
        <w:fldChar w:fldCharType="begin"/>
      </w:r>
      <w:r w:rsidRPr="00970765">
        <w:instrText xml:space="preserve"> GOTOBUTTON ZEqnNum519286  \* MERGEFORMAT </w:instrText>
      </w:r>
      <w:r w:rsidR="005F4B74" w:rsidRPr="00970765">
        <w:fldChar w:fldCharType="begin"/>
      </w:r>
      <w:r w:rsidR="005F4B74" w:rsidRPr="00970765">
        <w:instrText xml:space="preserve"> REF ZEqnNum519286 \* Charformat \! \* MERGEFORMAT </w:instrText>
      </w:r>
      <w:r w:rsidR="005F4B74" w:rsidRPr="00970765">
        <w:fldChar w:fldCharType="separate"/>
      </w:r>
      <w:r w:rsidR="009D4FFD" w:rsidRPr="009D4FFD">
        <w:instrText>(2.8)</w:instrText>
      </w:r>
      <w:r w:rsidR="005F4B74" w:rsidRPr="00970765">
        <w:fldChar w:fldCharType="end"/>
      </w:r>
      <w:r w:rsidRPr="00970765">
        <w:fldChar w:fldCharType="end"/>
      </w:r>
      <w:r w:rsidRPr="00970765">
        <w:t xml:space="preserve"> пропорційні деформації пружних зв’язків моменти є моментами пружної взаємодії між масами що рухаються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4320" w:dyaOrig="420">
          <v:shape id="_x0000_i1065" type="#_x0000_t75" style="width:3in;height:21pt" o:ole="">
            <v:imagedata r:id="rId88" o:title=""/>
          </v:shape>
          <o:OLEObject Type="Embed" ProgID="Equation.DSMT4" ShapeID="_x0000_i1065" DrawAspect="Content" ObjectID="_1605947511" r:id="rId8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166" w:name="ZEqnNum46977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9</w:instrText>
      </w:r>
      <w:r w:rsidRPr="00970765">
        <w:rPr>
          <w:rFonts w:cs="Times New Roman"/>
          <w:sz w:val="26"/>
          <w:szCs w:val="26"/>
        </w:rPr>
        <w:fldChar w:fldCharType="end"/>
      </w:r>
      <w:r w:rsidRPr="00970765">
        <w:rPr>
          <w:rFonts w:cs="Times New Roman"/>
          <w:sz w:val="26"/>
          <w:szCs w:val="26"/>
        </w:rPr>
        <w:instrText>)</w:instrText>
      </w:r>
      <w:bookmarkEnd w:id="166"/>
      <w:r w:rsidRPr="00970765">
        <w:rPr>
          <w:rFonts w:cs="Times New Roman"/>
          <w:sz w:val="26"/>
          <w:szCs w:val="26"/>
        </w:rPr>
        <w:fldChar w:fldCharType="end"/>
      </w:r>
    </w:p>
    <w:p w:rsidR="00356875" w:rsidRPr="00970765" w:rsidRDefault="00356875" w:rsidP="00A2252C">
      <w:pPr>
        <w:pStyle w:val="1"/>
      </w:pPr>
      <w:r w:rsidRPr="00970765">
        <w:t xml:space="preserve">З врахуванням </w:t>
      </w:r>
      <w:r w:rsidRPr="00970765">
        <w:fldChar w:fldCharType="begin"/>
      </w:r>
      <w:r w:rsidRPr="00970765">
        <w:instrText xml:space="preserve"> GOTOBUTTON ZEqnNum469776  \* MERGEFORMAT </w:instrText>
      </w:r>
      <w:r w:rsidR="005F4B74" w:rsidRPr="00970765">
        <w:fldChar w:fldCharType="begin"/>
      </w:r>
      <w:r w:rsidR="005F4B74" w:rsidRPr="00970765">
        <w:instrText xml:space="preserve"> REF ZEqnNum469776 \* Charformat \! \* MERGEFORMAT </w:instrText>
      </w:r>
      <w:r w:rsidR="005F4B74" w:rsidRPr="00970765">
        <w:fldChar w:fldCharType="separate"/>
      </w:r>
      <w:r w:rsidR="009D4FFD" w:rsidRPr="009D4FFD">
        <w:instrText>(2.9)</w:instrText>
      </w:r>
      <w:r w:rsidR="005F4B74" w:rsidRPr="00970765">
        <w:fldChar w:fldCharType="end"/>
      </w:r>
      <w:r w:rsidRPr="00970765">
        <w:fldChar w:fldCharType="end"/>
      </w:r>
      <w:r w:rsidRPr="00970765">
        <w:t xml:space="preserve"> систему рівнянь можна представити у вигляді</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14"/>
          <w:sz w:val="26"/>
          <w:szCs w:val="26"/>
        </w:rPr>
        <w:object w:dxaOrig="3180" w:dyaOrig="2420">
          <v:shape id="_x0000_i1066" type="#_x0000_t75" style="width:159pt;height:120.75pt" o:ole="">
            <v:imagedata r:id="rId90" o:title=""/>
          </v:shape>
          <o:OLEObject Type="Embed" ProgID="Equation.DSMT4" ShapeID="_x0000_i1066" DrawAspect="Content" ObjectID="_1605947512" r:id="rId91"/>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167" w:name="ZEqnNum56275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10</w:instrText>
      </w:r>
      <w:r w:rsidRPr="00970765">
        <w:rPr>
          <w:rFonts w:cs="Times New Roman"/>
          <w:sz w:val="26"/>
          <w:szCs w:val="26"/>
        </w:rPr>
        <w:fldChar w:fldCharType="end"/>
      </w:r>
      <w:r w:rsidRPr="00970765">
        <w:rPr>
          <w:rFonts w:cs="Times New Roman"/>
          <w:sz w:val="26"/>
          <w:szCs w:val="26"/>
        </w:rPr>
        <w:instrText>)</w:instrText>
      </w:r>
      <w:bookmarkEnd w:id="167"/>
      <w:r w:rsidRPr="00970765">
        <w:rPr>
          <w:rFonts w:cs="Times New Roman"/>
          <w:sz w:val="26"/>
          <w:szCs w:val="26"/>
        </w:rPr>
        <w:fldChar w:fldCharType="end"/>
      </w:r>
    </w:p>
    <w:p w:rsidR="00356875" w:rsidRPr="00970765" w:rsidRDefault="00356875" w:rsidP="00A2252C">
      <w:pPr>
        <w:pStyle w:val="1"/>
      </w:pPr>
      <w:r w:rsidRPr="00970765">
        <w:t xml:space="preserve">Розглядаючи </w:t>
      </w:r>
      <w:r w:rsidRPr="00970765">
        <w:fldChar w:fldCharType="begin"/>
      </w:r>
      <w:r w:rsidRPr="00970765">
        <w:instrText xml:space="preserve"> GOTOBUTTON ZEqnNum562754  \* MERGEFORMAT </w:instrText>
      </w:r>
      <w:r w:rsidR="005F4B74" w:rsidRPr="00970765">
        <w:fldChar w:fldCharType="begin"/>
      </w:r>
      <w:r w:rsidR="005F4B74" w:rsidRPr="00970765">
        <w:instrText xml:space="preserve"> REF ZEqnNum562754 \* Charformat \! \* MERGEFORMAT </w:instrText>
      </w:r>
      <w:r w:rsidR="005F4B74" w:rsidRPr="00970765">
        <w:fldChar w:fldCharType="separate"/>
      </w:r>
      <w:r w:rsidR="009D4FFD" w:rsidRPr="009D4FFD">
        <w:instrText>(2.10)</w:instrText>
      </w:r>
      <w:r w:rsidR="005F4B74" w:rsidRPr="00970765">
        <w:fldChar w:fldCharType="end"/>
      </w:r>
      <w:r w:rsidRPr="00970765">
        <w:fldChar w:fldCharType="end"/>
      </w:r>
      <w:r w:rsidRPr="00970765">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970765" w:rsidRDefault="00356875" w:rsidP="00A2252C">
      <w:pPr>
        <w:pStyle w:val="1"/>
      </w:pPr>
      <w:r w:rsidRPr="00970765">
        <w:t>З цього виходить що рух двомасово</w:t>
      </w:r>
      <w:r w:rsidR="00E96CB2" w:rsidRPr="00970765">
        <w:t>ї</w:t>
      </w:r>
      <w:r w:rsidRPr="00970765">
        <w:t xml:space="preserve"> системи описується системою </w:t>
      </w:r>
      <w:r w:rsidRPr="00970765">
        <w:fldChar w:fldCharType="begin"/>
      </w:r>
      <w:r w:rsidRPr="00970765">
        <w:instrText xml:space="preserve"> GOTOBUTTON ZEqnNum562754  \* MERGEFORMAT </w:instrText>
      </w:r>
      <w:r w:rsidR="005F4B74" w:rsidRPr="00970765">
        <w:fldChar w:fldCharType="begin"/>
      </w:r>
      <w:r w:rsidR="005F4B74" w:rsidRPr="00970765">
        <w:instrText xml:space="preserve"> REF ZEqnNum562754 \* Charformat \! \* MERGEFORMAT </w:instrText>
      </w:r>
      <w:r w:rsidR="005F4B74" w:rsidRPr="00970765">
        <w:fldChar w:fldCharType="separate"/>
      </w:r>
      <w:r w:rsidR="009D4FFD" w:rsidRPr="009D4FFD">
        <w:instrText>(2.10)</w:instrText>
      </w:r>
      <w:r w:rsidR="005F4B74" w:rsidRPr="00970765">
        <w:fldChar w:fldCharType="end"/>
      </w:r>
      <w:r w:rsidRPr="00970765">
        <w:fldChar w:fldCharType="end"/>
      </w:r>
      <w:r w:rsidRPr="00970765">
        <w:t xml:space="preserve"> при </w:t>
      </w:r>
      <w:r w:rsidR="007C7A21" w:rsidRPr="00970765">
        <w:rPr>
          <w:position w:val="-12"/>
        </w:rPr>
        <w:object w:dxaOrig="700" w:dyaOrig="420">
          <v:shape id="_x0000_i1067" type="#_x0000_t75" style="width:35.25pt;height:21pt" o:ole="">
            <v:imagedata r:id="rId92" o:title=""/>
          </v:shape>
          <o:OLEObject Type="Embed" ProgID="Equation.DSMT4" ShapeID="_x0000_i1067" DrawAspect="Content" ObjectID="_1605947513" r:id="rId93"/>
        </w:object>
      </w:r>
      <w:r w:rsidR="0065750F" w:rsidRPr="00970765">
        <w:t xml:space="preserve"> </w:t>
      </w:r>
      <w:r w:rsidRPr="00970765">
        <w:t>і</w:t>
      </w:r>
      <w:r w:rsidR="007C7A21" w:rsidRPr="00970765">
        <w:t xml:space="preserve"> </w:t>
      </w:r>
      <w:r w:rsidR="007C7A21" w:rsidRPr="00970765">
        <w:rPr>
          <w:position w:val="-12"/>
        </w:rPr>
        <w:object w:dxaOrig="920" w:dyaOrig="420">
          <v:shape id="_x0000_i1068" type="#_x0000_t75" style="width:45.75pt;height:21pt" o:ole="">
            <v:imagedata r:id="rId94" o:title=""/>
          </v:shape>
          <o:OLEObject Type="Embed" ProgID="Equation.DSMT4" ShapeID="_x0000_i1068" DrawAspect="Content" ObjectID="_1605947514" r:id="rId95"/>
        </w:objec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94"/>
          <w:sz w:val="26"/>
          <w:szCs w:val="26"/>
        </w:rPr>
        <w:object w:dxaOrig="3180" w:dyaOrig="2020">
          <v:shape id="_x0000_i1069" type="#_x0000_t75" style="width:159pt;height:101.25pt" o:ole="">
            <v:imagedata r:id="rId96" o:title=""/>
          </v:shape>
          <o:OLEObject Type="Embed" ProgID="Equation.DSMT4" ShapeID="_x0000_i1069" DrawAspect="Content" ObjectID="_1605947515" r:id="rId9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168" w:name="ZEqnNum79670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11</w:instrText>
      </w:r>
      <w:r w:rsidRPr="00970765">
        <w:rPr>
          <w:rFonts w:cs="Times New Roman"/>
          <w:sz w:val="26"/>
          <w:szCs w:val="26"/>
        </w:rPr>
        <w:fldChar w:fldCharType="end"/>
      </w:r>
      <w:r w:rsidRPr="00970765">
        <w:rPr>
          <w:rFonts w:cs="Times New Roman"/>
          <w:sz w:val="26"/>
          <w:szCs w:val="26"/>
        </w:rPr>
        <w:instrText>)</w:instrText>
      </w:r>
      <w:bookmarkEnd w:id="168"/>
      <w:r w:rsidRPr="00970765">
        <w:rPr>
          <w:rFonts w:cs="Times New Roman"/>
          <w:sz w:val="26"/>
          <w:szCs w:val="26"/>
        </w:rPr>
        <w:fldChar w:fldCharType="end"/>
      </w:r>
    </w:p>
    <w:p w:rsidR="00356875" w:rsidRPr="00970765" w:rsidRDefault="00356875" w:rsidP="00A2252C">
      <w:pPr>
        <w:pStyle w:val="1"/>
      </w:pPr>
      <w:r w:rsidRPr="00970765">
        <w:t>Перехід від двомасової пружної системи до екв</w:t>
      </w:r>
      <w:r w:rsidR="006774EE" w:rsidRPr="00970765">
        <w:t xml:space="preserve">івалентної двомасової системи із </w:t>
      </w:r>
      <w:r w:rsidR="009076BD" w:rsidRPr="00970765">
        <w:t>пружнім</w:t>
      </w:r>
      <w:r w:rsidR="006774EE" w:rsidRPr="00970765">
        <w:t xml:space="preserve"> механічним </w:t>
      </w:r>
      <w:r w:rsidR="009076BD" w:rsidRPr="00970765">
        <w:t>зв’язком</w:t>
      </w:r>
      <w:r w:rsidR="006774EE" w:rsidRPr="00970765">
        <w:t xml:space="preserve"> виконаємо в два </w:t>
      </w:r>
      <w:r w:rsidRPr="00970765">
        <w:t xml:space="preserve">етапи. Спочатку </w:t>
      </w:r>
      <w:r w:rsidR="006774EE" w:rsidRPr="00970765">
        <w:t xml:space="preserve">приймемо </w:t>
      </w:r>
      <w:r w:rsidR="009076BD" w:rsidRPr="00970765">
        <w:t>механічний</w:t>
      </w:r>
      <w:r w:rsidRPr="00970765">
        <w:t xml:space="preserve"> зв'я</w:t>
      </w:r>
      <w:r w:rsidR="008044BA">
        <w:t xml:space="preserve">зок між першою і другою масами </w:t>
      </w:r>
      <w:r w:rsidR="004C586B" w:rsidRPr="00970765">
        <w:t>рис. 2.1</w:t>
      </w:r>
      <w:r w:rsidRPr="00970765">
        <w:t xml:space="preserve">, абсолютно </w:t>
      </w:r>
      <w:r w:rsidR="006774EE" w:rsidRPr="00970765">
        <w:t>жорстким. Отримаємо двомасову</w:t>
      </w:r>
      <w:r w:rsidRPr="00970765">
        <w:t xml:space="preserve"> жорстку систему, розрахункова схема якої показана </w:t>
      </w:r>
      <w:r w:rsidR="00D81C83" w:rsidRPr="00970765">
        <w:t>рис. </w:t>
      </w:r>
      <w:r w:rsidR="00D81C83" w:rsidRPr="00970765">
        <w:fldChar w:fldCharType="begin"/>
      </w:r>
      <w:r w:rsidR="00D81C83" w:rsidRPr="00970765">
        <w:instrText xml:space="preserve"> REF _Ref531992554 \h </w:instrText>
      </w:r>
      <w:r w:rsidR="009347A9" w:rsidRPr="00970765">
        <w:instrText xml:space="preserve"> \* MERGEFORMAT </w:instrText>
      </w:r>
      <w:r w:rsidR="00D81C83" w:rsidRPr="00970765">
        <w:fldChar w:fldCharType="separate"/>
      </w:r>
      <w:r w:rsidR="009D4FFD">
        <w:t>2</w:t>
      </w:r>
      <w:r w:rsidR="009D4FFD" w:rsidRPr="00970765">
        <w:t>.</w:t>
      </w:r>
      <w:r w:rsidR="009D4FFD">
        <w:rPr>
          <w:noProof/>
        </w:rPr>
        <w:t>4</w:t>
      </w:r>
      <w:r w:rsidR="00D81C83" w:rsidRPr="00970765">
        <w:fldChar w:fldCharType="end"/>
      </w:r>
      <w:r w:rsidR="003D23E5" w:rsidRPr="00970765">
        <w:t xml:space="preserve">. </w:t>
      </w:r>
      <w:r w:rsidR="00D81C83" w:rsidRPr="00970765">
        <w:t xml:space="preserve">Відмінністю її від </w:t>
      </w:r>
      <w:r w:rsidR="006774EE" w:rsidRPr="00970765">
        <w:t xml:space="preserve"> попередньої схеми є</w:t>
      </w:r>
      <w:r w:rsidRPr="00970765">
        <w:t xml:space="preserve"> рівність швидкостей мас, при цьому відповідно до другого рівняння системи </w:t>
      </w:r>
      <w:r w:rsidRPr="00970765">
        <w:fldChar w:fldCharType="begin"/>
      </w:r>
      <w:r w:rsidRPr="00970765">
        <w:instrText xml:space="preserve"> GOTOBUTTON ZEqnNum796704  \* MERGEFORMAT </w:instrText>
      </w:r>
      <w:r w:rsidR="005F4B74" w:rsidRPr="00970765">
        <w:fldChar w:fldCharType="begin"/>
      </w:r>
      <w:r w:rsidR="005F4B74" w:rsidRPr="00970765">
        <w:instrText xml:space="preserve"> REF ZEqnNum796704 \* Charformat \! \* MERGEFORMAT </w:instrText>
      </w:r>
      <w:r w:rsidR="005F4B74" w:rsidRPr="00970765">
        <w:fldChar w:fldCharType="separate"/>
      </w:r>
      <w:r w:rsidR="009D4FFD" w:rsidRPr="009D4FFD">
        <w:instrText>(2.11)</w:instrText>
      </w:r>
      <w:r w:rsidR="005F4B74" w:rsidRPr="00970765">
        <w:fldChar w:fldCharType="end"/>
      </w:r>
      <w:r w:rsidRPr="00970765">
        <w:fldChar w:fldCharType="end"/>
      </w:r>
      <w:r w:rsidR="003D23E5" w:rsidRPr="00970765">
        <w:t>.</w:t>
      </w:r>
    </w:p>
    <w:bookmarkStart w:id="169" w:name="_Ref529369082"/>
    <w:p w:rsidR="00D81C83" w:rsidRPr="00970765" w:rsidRDefault="00EA46AF" w:rsidP="00542941">
      <w:pPr>
        <w:pStyle w:val="diplomapictures"/>
        <w:rPr>
          <w:ins w:id="170" w:author="Пользователь Windows" w:date="2018-12-08T00:32:00Z"/>
          <w:noProof w:val="0"/>
        </w:rPr>
        <w:pPrChange w:id="171" w:author="Пользователь Windows" w:date="2018-12-10T11:06:00Z">
          <w:pPr>
            <w:pStyle w:val="diplomapictures"/>
          </w:pPr>
        </w:pPrChange>
      </w:pPr>
      <w:r w:rsidRPr="00970765">
        <w:object w:dxaOrig="4410" w:dyaOrig="2250">
          <v:shape id="_x0000_i1070" type="#_x0000_t75" style="width:220.5pt;height:112.5pt" o:ole="">
            <v:imagedata r:id="rId98" o:title=""/>
          </v:shape>
          <o:OLEObject Type="Embed" ProgID="Visio.Drawing.15" ShapeID="_x0000_i1070" DrawAspect="Content" ObjectID="_1605947516" r:id="rId99"/>
        </w:object>
      </w:r>
    </w:p>
    <w:p w:rsidR="003D23E5" w:rsidRPr="00970765" w:rsidDel="00D81C83" w:rsidRDefault="00D81C83" w:rsidP="00542941">
      <w:pPr>
        <w:pStyle w:val="diplomapictures"/>
        <w:rPr>
          <w:del w:id="172" w:author="Пользователь Windows" w:date="2018-12-08T00:32:00Z"/>
        </w:rPr>
        <w:pPrChange w:id="173" w:author="Пользователь Windows" w:date="2018-12-10T11:06:00Z">
          <w:pPr>
            <w:pStyle w:val="diplomapictures"/>
          </w:pPr>
        </w:pPrChange>
      </w:pPr>
      <w:bookmarkStart w:id="174" w:name="_Ref531992554"/>
      <w:ins w:id="175" w:author="Пользователь Windows" w:date="2018-12-08T00:32:00Z">
        <w:r w:rsidRPr="00970765">
          <w:t xml:space="preserve">Рисунок </w:t>
        </w:r>
      </w:ins>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4</w:t>
      </w:r>
      <w:r w:rsidR="00F2234E" w:rsidRPr="00970765">
        <w:fldChar w:fldCharType="end"/>
      </w:r>
      <w:del w:id="176"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4</w:delText>
        </w:r>
        <w:r w:rsidR="005A1E82" w:rsidRPr="00970765" w:rsidDel="0040770A">
          <w:fldChar w:fldCharType="end"/>
        </w:r>
      </w:del>
      <w:del w:id="177" w:author="Пользователь Windows" w:date="2018-12-08T00:36:00Z">
        <w:r w:rsidRPr="00970765" w:rsidDel="00D81C83">
          <w:fldChar w:fldCharType="begin"/>
        </w:r>
        <w:r w:rsidRPr="00970765" w:rsidDel="00D81C83">
          <w:delInstrText xml:space="preserve"> STYLEREF 1 \s </w:delInstrText>
        </w:r>
        <w:r w:rsidRPr="00970765" w:rsidDel="00D81C83">
          <w:fldChar w:fldCharType="separate"/>
        </w:r>
        <w:r w:rsidRPr="00970765" w:rsidDel="00D81C83">
          <w:delText>2</w:delText>
        </w:r>
        <w:r w:rsidRPr="00970765" w:rsidDel="00D81C83">
          <w:fldChar w:fldCharType="end"/>
        </w:r>
        <w:r w:rsidRPr="00970765" w:rsidDel="00D81C83">
          <w:delText>.</w:delText>
        </w:r>
        <w:r w:rsidRPr="00970765" w:rsidDel="00D81C83">
          <w:fldChar w:fldCharType="begin"/>
        </w:r>
        <w:r w:rsidRPr="00970765" w:rsidDel="00D81C83">
          <w:delInstrText xml:space="preserve"> SEQ Figure \* ARABIC \s 1 </w:delInstrText>
        </w:r>
        <w:r w:rsidRPr="00970765" w:rsidDel="00D81C83">
          <w:fldChar w:fldCharType="separate"/>
        </w:r>
        <w:r w:rsidRPr="00970765" w:rsidDel="00D81C83">
          <w:delText>4</w:delText>
        </w:r>
        <w:r w:rsidRPr="00970765" w:rsidDel="00D81C83">
          <w:fldChar w:fldCharType="end"/>
        </w:r>
      </w:del>
      <w:bookmarkEnd w:id="174"/>
      <w:ins w:id="178" w:author="Пользователь Windows" w:date="2018-12-08T00:32:00Z">
        <w:r w:rsidRPr="00970765">
          <w:t xml:space="preserve"> – Двомасова жорстка механічна система</w:t>
        </w:r>
      </w:ins>
    </w:p>
    <w:p w:rsidR="003D23E5" w:rsidRPr="00970765" w:rsidRDefault="003D23E5" w:rsidP="00542941">
      <w:pPr>
        <w:pStyle w:val="diplomapictures"/>
        <w:pPrChange w:id="179" w:author="Пользователь Windows" w:date="2018-12-10T11:06:00Z">
          <w:pPr>
            <w:pStyle w:val="diplomapictures"/>
          </w:pPr>
        </w:pPrChange>
      </w:pPr>
      <w:del w:id="180" w:author="Пользователь Windows" w:date="2018-12-08T00:33:00Z">
        <w:r w:rsidRPr="00970765" w:rsidDel="00D81C83">
          <w:delText xml:space="preserve">Рисунок </w:delText>
        </w:r>
      </w:del>
      <w:del w:id="181" w:author="Пользователь Windows" w:date="2018-12-08T00:31:00Z">
        <w:r w:rsidRPr="00970765" w:rsidDel="00510FCD">
          <w:delText>2.3 —</w:delText>
        </w:r>
      </w:del>
      <w:del w:id="182" w:author="Пользователь Windows" w:date="2018-12-08T00:33:00Z">
        <w:r w:rsidRPr="00970765" w:rsidDel="00D81C83">
          <w:delText xml:space="preserve"> Двомасова жорстка механічна система</w:delText>
        </w:r>
      </w:del>
    </w:p>
    <w:bookmarkEnd w:id="169"/>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2220" w:dyaOrig="760">
          <v:shape id="_x0000_i1071" type="#_x0000_t75" style="width:111pt;height:38.25pt" o:ole="">
            <v:imagedata r:id="rId100" o:title=""/>
          </v:shape>
          <o:OLEObject Type="Embed" ProgID="Equation.DSMT4" ShapeID="_x0000_i1071" DrawAspect="Content" ObjectID="_1605947517" r:id="rId101"/>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183" w:name="ZEqnNum52240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12</w:instrText>
      </w:r>
      <w:r w:rsidRPr="00970765">
        <w:rPr>
          <w:rFonts w:cs="Times New Roman"/>
          <w:sz w:val="26"/>
          <w:szCs w:val="26"/>
        </w:rPr>
        <w:fldChar w:fldCharType="end"/>
      </w:r>
      <w:r w:rsidRPr="00970765">
        <w:rPr>
          <w:rFonts w:cs="Times New Roman"/>
          <w:sz w:val="26"/>
          <w:szCs w:val="26"/>
        </w:rPr>
        <w:instrText>)</w:instrText>
      </w:r>
      <w:bookmarkEnd w:id="183"/>
      <w:r w:rsidRPr="00970765">
        <w:rPr>
          <w:rFonts w:cs="Times New Roman"/>
          <w:sz w:val="26"/>
          <w:szCs w:val="26"/>
        </w:rPr>
        <w:fldChar w:fldCharType="end"/>
      </w:r>
    </w:p>
    <w:p w:rsidR="00356875" w:rsidRPr="00970765" w:rsidRDefault="00356875" w:rsidP="00A2252C">
      <w:pPr>
        <w:pStyle w:val="1"/>
      </w:pPr>
      <w:r w:rsidRPr="00970765">
        <w:t xml:space="preserve">Рівняння </w:t>
      </w:r>
      <w:r w:rsidRPr="00970765">
        <w:fldChar w:fldCharType="begin"/>
      </w:r>
      <w:r w:rsidRPr="00970765">
        <w:instrText xml:space="preserve"> GOTOBUTTON ZEqnNum522401  \* MERGEFORMAT </w:instrText>
      </w:r>
      <w:r w:rsidR="005F4B74" w:rsidRPr="00970765">
        <w:fldChar w:fldCharType="begin"/>
      </w:r>
      <w:r w:rsidR="005F4B74" w:rsidRPr="00970765">
        <w:instrText xml:space="preserve"> REF ZEqnNum522401 \* Charformat \! \* MERGEFORMAT </w:instrText>
      </w:r>
      <w:r w:rsidR="005F4B74" w:rsidRPr="00970765">
        <w:fldChar w:fldCharType="separate"/>
      </w:r>
      <w:r w:rsidR="009D4FFD" w:rsidRPr="009D4FFD">
        <w:instrText>(2.12)</w:instrText>
      </w:r>
      <w:r w:rsidR="005F4B74" w:rsidRPr="00970765">
        <w:fldChar w:fldCharType="end"/>
      </w:r>
      <w:r w:rsidRPr="00970765">
        <w:fldChar w:fldCharType="end"/>
      </w:r>
      <w:r w:rsidRPr="00970765">
        <w:t xml:space="preserve"> описує навантаження жорсткого механічного зв’язку при роботі електроприводів. Підставивши цей вираз в перше рівняння системи </w:t>
      </w:r>
      <w:r w:rsidRPr="00970765">
        <w:fldChar w:fldCharType="begin"/>
      </w:r>
      <w:r w:rsidRPr="00970765">
        <w:instrText xml:space="preserve"> GOTOBUTTON ZEqnNum796704  \* MERGEFORMAT </w:instrText>
      </w:r>
      <w:r w:rsidR="005F4B74" w:rsidRPr="00970765">
        <w:fldChar w:fldCharType="begin"/>
      </w:r>
      <w:r w:rsidR="005F4B74" w:rsidRPr="00970765">
        <w:instrText xml:space="preserve"> REF ZEqnNum796704 \* Charformat \! \* MERGEFORMAT </w:instrText>
      </w:r>
      <w:r w:rsidR="005F4B74" w:rsidRPr="00970765">
        <w:fldChar w:fldCharType="separate"/>
      </w:r>
      <w:r w:rsidR="009D4FFD" w:rsidRPr="009D4FFD">
        <w:instrText>(2.11)</w:instrText>
      </w:r>
      <w:r w:rsidR="005F4B74" w:rsidRPr="00970765">
        <w:fldChar w:fldCharType="end"/>
      </w:r>
      <w:r w:rsidRPr="00970765">
        <w:fldChar w:fldCharType="end"/>
      </w:r>
      <w:r w:rsidRPr="00970765">
        <w:t xml:space="preserve"> отримаємо </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3300" w:dyaOrig="720">
          <v:shape id="_x0000_i1072" type="#_x0000_t75" style="width:165pt;height:36pt" o:ole="">
            <v:imagedata r:id="rId102" o:title=""/>
          </v:shape>
          <o:OLEObject Type="Embed" ProgID="Equation.DSMT4" ShapeID="_x0000_i1072" DrawAspect="Content" ObjectID="_1605947518" r:id="rId10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Виходячи з цього отримаємо рівняння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60" w:dyaOrig="720">
          <v:shape id="_x0000_i1073" type="#_x0000_t75" style="width:93pt;height:36pt" o:ole="">
            <v:imagedata r:id="rId104" o:title=""/>
          </v:shape>
          <o:OLEObject Type="Embed" ProgID="Equation.DSMT4" ShapeID="_x0000_i1073" DrawAspect="Content" ObjectID="_1605947519" r:id="rId105"/>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184" w:name="ZEqnNum43981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14</w:instrText>
      </w:r>
      <w:r w:rsidRPr="00970765">
        <w:rPr>
          <w:rFonts w:cs="Times New Roman"/>
          <w:sz w:val="26"/>
          <w:szCs w:val="26"/>
        </w:rPr>
        <w:fldChar w:fldCharType="end"/>
      </w:r>
      <w:r w:rsidRPr="00970765">
        <w:rPr>
          <w:rFonts w:cs="Times New Roman"/>
          <w:sz w:val="26"/>
          <w:szCs w:val="26"/>
        </w:rPr>
        <w:instrText>)</w:instrText>
      </w:r>
      <w:bookmarkEnd w:id="184"/>
      <w:r w:rsidRPr="00970765">
        <w:rPr>
          <w:rFonts w:cs="Times New Roman"/>
          <w:sz w:val="26"/>
          <w:szCs w:val="26"/>
        </w:rPr>
        <w:fldChar w:fldCharType="end"/>
      </w:r>
    </w:p>
    <w:p w:rsidR="003F2AF3" w:rsidRPr="00970765" w:rsidRDefault="00356875" w:rsidP="00A2252C">
      <w:pPr>
        <w:pStyle w:val="1"/>
      </w:pPr>
      <w:r w:rsidRPr="00970765">
        <w:t xml:space="preserve">Рівняння </w:t>
      </w:r>
      <w:r w:rsidRPr="00970765">
        <w:fldChar w:fldCharType="begin"/>
      </w:r>
      <w:r w:rsidRPr="00970765">
        <w:instrText xml:space="preserve"> GOTOBUTTON ZEqnNum439816  \* MERGEFORMAT </w:instrText>
      </w:r>
      <w:r w:rsidR="005F4B74" w:rsidRPr="00970765">
        <w:fldChar w:fldCharType="begin"/>
      </w:r>
      <w:r w:rsidR="005F4B74" w:rsidRPr="00970765">
        <w:instrText xml:space="preserve"> REF ZEqnNum439816 \* Charformat \! \* MERGEFORMAT </w:instrText>
      </w:r>
      <w:r w:rsidR="005F4B74" w:rsidRPr="00970765">
        <w:fldChar w:fldCharType="separate"/>
      </w:r>
      <w:r w:rsidR="009D4FFD" w:rsidRPr="009D4FFD">
        <w:instrText>(2.14)</w:instrText>
      </w:r>
      <w:r w:rsidR="005F4B74" w:rsidRPr="00970765">
        <w:fldChar w:fldCharType="end"/>
      </w:r>
      <w:r w:rsidRPr="00970765">
        <w:fldChar w:fldCharType="end"/>
      </w:r>
      <w:r w:rsidRPr="00970765">
        <w:t xml:space="preserve"> називають основним рівнянням</w:t>
      </w:r>
      <w:r w:rsidR="006774EE" w:rsidRPr="00970765">
        <w:t xml:space="preserve"> руху електроприводу. За допомогою цього рівняння</w:t>
      </w:r>
      <w:r w:rsidRPr="00970765">
        <w:t xml:space="preserve"> мо</w:t>
      </w:r>
      <w:r w:rsidR="006774EE" w:rsidRPr="00970765">
        <w:t>жна за відомим електромагнітним</w:t>
      </w:r>
      <w:r w:rsidRPr="00970765">
        <w:t xml:space="preserve"> момент</w:t>
      </w:r>
      <w:r w:rsidR="006774EE" w:rsidRPr="00970765">
        <w:t>ом</w:t>
      </w:r>
      <w:r w:rsidRPr="00970765">
        <w:t xml:space="preserve"> двигуна і значенням моменту інерції оцінити середнє значення прискорення </w:t>
      </w:r>
      <w:r w:rsidRPr="00970765">
        <w:lastRenderedPageBreak/>
        <w:t>електро</w:t>
      </w:r>
      <w:r w:rsidR="006774EE" w:rsidRPr="00970765">
        <w:t>приводу, передбачити час, за який</w:t>
      </w:r>
      <w:r w:rsidRPr="00970765">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185" w:name="_Toc353803007"/>
    </w:p>
    <w:p w:rsidR="00356875" w:rsidRPr="00970765" w:rsidRDefault="007C7A21" w:rsidP="00BA73AE">
      <w:pPr>
        <w:pStyle w:val="Heading2"/>
      </w:pPr>
      <w:bookmarkStart w:id="186" w:name="_Toc532032270"/>
      <w:r w:rsidRPr="00970765">
        <w:t>2.4</w:t>
      </w:r>
      <w:r w:rsidRPr="00970765">
        <w:tab/>
      </w:r>
      <w:r w:rsidR="00356875" w:rsidRPr="00970765">
        <w:t>Неявнополюсні синхронні двигуни зі збудженням від постійних магнітів</w:t>
      </w:r>
      <w:bookmarkEnd w:id="185"/>
      <w:r w:rsidR="00356875" w:rsidRPr="00970765">
        <w:t xml:space="preserve"> та їх математична модель</w:t>
      </w:r>
      <w:bookmarkEnd w:id="186"/>
    </w:p>
    <w:p w:rsidR="00356875" w:rsidRPr="00970765" w:rsidRDefault="00356875" w:rsidP="00A2252C">
      <w:pPr>
        <w:pStyle w:val="1"/>
      </w:pPr>
      <w:r w:rsidRPr="00970765">
        <w:t xml:space="preserve">Виходячи з теорії двофазної узагальненої електричної </w:t>
      </w:r>
      <w:r w:rsidR="003F2AF3" w:rsidRPr="00970765">
        <w:t>[</w:t>
      </w:r>
      <w:r w:rsidR="00C94A10" w:rsidRPr="00970765">
        <w:t>2</w:t>
      </w:r>
      <w:r w:rsidR="003F2AF3" w:rsidRPr="00970765">
        <w:t xml:space="preserve">] </w:t>
      </w:r>
      <w:r w:rsidRPr="00970765">
        <w:t>машини еквівалентна схематизація симетричного СД із збудженням від постійних магнітів ма</w:t>
      </w:r>
      <w:r w:rsidR="00D81C83" w:rsidRPr="00970765">
        <w:t>є вигляд, показаний на рис.</w:t>
      </w:r>
      <w:ins w:id="187" w:author="Пользователь Windows" w:date="2018-12-10T10:57:00Z">
        <w:r w:rsidR="00525855">
          <w:t> </w:t>
        </w:r>
      </w:ins>
      <w:r w:rsidR="00D81C83" w:rsidRPr="00970765">
        <w:fldChar w:fldCharType="begin"/>
      </w:r>
      <w:r w:rsidR="00D81C83" w:rsidRPr="00970765">
        <w:instrText xml:space="preserve"> REF _Ref531992646 \h </w:instrText>
      </w:r>
      <w:r w:rsidR="009347A9" w:rsidRPr="00970765">
        <w:instrText xml:space="preserve"> \* MERGEFORMAT </w:instrText>
      </w:r>
      <w:r w:rsidR="00D81C83" w:rsidRPr="00970765">
        <w:fldChar w:fldCharType="separate"/>
      </w:r>
      <w:del w:id="188" w:author="Пользователь Windows" w:date="2018-12-10T10:57:00Z">
        <w:r w:rsidR="009D4FFD" w:rsidRPr="00970765" w:rsidDel="00525855">
          <w:delText xml:space="preserve">Рисунок </w:delText>
        </w:r>
      </w:del>
      <w:r w:rsidR="009D4FFD">
        <w:t>2</w:t>
      </w:r>
      <w:r w:rsidR="009D4FFD" w:rsidRPr="00970765">
        <w:t>.</w:t>
      </w:r>
      <w:r w:rsidR="009D4FFD">
        <w:rPr>
          <w:noProof/>
        </w:rPr>
        <w:t>5</w:t>
      </w:r>
      <w:r w:rsidR="00D81C83" w:rsidRPr="00970765">
        <w:fldChar w:fldCharType="end"/>
      </w:r>
      <w:r w:rsidR="00D81C83" w:rsidRPr="00970765">
        <w:t>.</w:t>
      </w:r>
    </w:p>
    <w:p w:rsidR="00356875" w:rsidRPr="00970765" w:rsidRDefault="006774EE" w:rsidP="00A2252C">
      <w:pPr>
        <w:pStyle w:val="1"/>
      </w:pPr>
      <w:r w:rsidRPr="00970765">
        <w:t>На рис. 2.5</w:t>
      </w:r>
      <w:r w:rsidR="00356875" w:rsidRPr="00970765">
        <w:t xml:space="preserve"> використано наступні стандартні позначення: (a-b), (d-q) –системи координат статора та ротора; (</w:t>
      </w:r>
      <w:r w:rsidR="00356875" w:rsidRPr="00970765">
        <w:rPr>
          <w:position w:val="-12"/>
        </w:rPr>
        <w:object w:dxaOrig="840" w:dyaOrig="380">
          <v:shape id="_x0000_i1074" type="#_x0000_t75" style="width:42pt;height:18.75pt" o:ole="">
            <v:imagedata r:id="rId106" o:title=""/>
          </v:shape>
          <o:OLEObject Type="Embed" ProgID="Equation.DSMT4" ShapeID="_x0000_i1074" DrawAspect="Content" ObjectID="_1605947520" r:id="rId107"/>
        </w:object>
      </w:r>
      <w:r w:rsidR="00356875" w:rsidRPr="00970765">
        <w:t>), (</w:t>
      </w:r>
      <w:r w:rsidR="00356875" w:rsidRPr="00970765">
        <w:rPr>
          <w:position w:val="-12"/>
        </w:rPr>
        <w:object w:dxaOrig="680" w:dyaOrig="380">
          <v:shape id="_x0000_i1075" type="#_x0000_t75" style="width:33.75pt;height:18.75pt" o:ole="">
            <v:imagedata r:id="rId108" o:title=""/>
          </v:shape>
          <o:OLEObject Type="Embed" ProgID="Equation.DSMT4" ShapeID="_x0000_i1075" DrawAspect="Content" ObjectID="_1605947521" r:id="rId109"/>
        </w:object>
      </w:r>
      <w:r w:rsidR="00356875" w:rsidRPr="00970765">
        <w:t xml:space="preserve">) – компоненти векторів напруги та струму статора, </w:t>
      </w:r>
      <w:r w:rsidR="00356875" w:rsidRPr="00970765">
        <w:rPr>
          <w:position w:val="-12"/>
        </w:rPr>
        <w:object w:dxaOrig="1120" w:dyaOrig="380">
          <v:shape id="_x0000_i1076" type="#_x0000_t75" style="width:56.25pt;height:18.75pt" o:ole="">
            <v:imagedata r:id="rId110" o:title=""/>
          </v:shape>
          <o:OLEObject Type="Embed" ProgID="Equation.DSMT4" ShapeID="_x0000_i1076" DrawAspect="Content" ObjectID="_1605947522" r:id="rId111"/>
        </w:object>
      </w:r>
      <w:r w:rsidR="00356875" w:rsidRPr="00970765">
        <w:t xml:space="preserve"> – струм фіктивного джерела струму, що схематизує дію постійних магнітів; </w:t>
      </w:r>
      <w:r w:rsidRPr="00970765">
        <w:rPr>
          <w:position w:val="-12"/>
        </w:rPr>
        <w:object w:dxaOrig="520" w:dyaOrig="360">
          <v:shape id="_x0000_i1077" type="#_x0000_t75" style="width:26.25pt;height:18.75pt" o:ole="">
            <v:imagedata r:id="rId112" o:title=""/>
          </v:shape>
          <o:OLEObject Type="Embed" ProgID="Equation.DSMT4" ShapeID="_x0000_i1077" DrawAspect="Content" ObjectID="_1605947523" r:id="rId113"/>
        </w:object>
      </w:r>
      <w:r w:rsidR="00356875" w:rsidRPr="00970765">
        <w:t xml:space="preserve"> – кутове положення та кутова швидкість ротора відносно статора, </w:t>
      </w:r>
      <w:r w:rsidR="00356875" w:rsidRPr="00970765">
        <w:rPr>
          <w:position w:val="-28"/>
        </w:rPr>
        <w:object w:dxaOrig="840" w:dyaOrig="720">
          <v:shape id="_x0000_i1078" type="#_x0000_t75" style="width:42pt;height:36.75pt" o:ole="">
            <v:imagedata r:id="rId114" o:title=""/>
          </v:shape>
          <o:OLEObject Type="Embed" ProgID="Equation.DSMT4" ShapeID="_x0000_i1078" DrawAspect="Content" ObjectID="_1605947524" r:id="rId115"/>
        </w:object>
      </w:r>
      <w:r w:rsidR="00356875" w:rsidRPr="00970765">
        <w:t>.</w:t>
      </w:r>
    </w:p>
    <w:bookmarkStart w:id="189" w:name="_MON_1321881319"/>
    <w:bookmarkStart w:id="190" w:name="_MON_1321955410"/>
    <w:bookmarkStart w:id="191" w:name="_MON_1426946632"/>
    <w:bookmarkStart w:id="192" w:name="_MON_1427025590"/>
    <w:bookmarkStart w:id="193" w:name="_MON_1427030622"/>
    <w:bookmarkStart w:id="194" w:name="_MON_1321880960"/>
    <w:bookmarkEnd w:id="189"/>
    <w:bookmarkEnd w:id="190"/>
    <w:bookmarkEnd w:id="191"/>
    <w:bookmarkEnd w:id="192"/>
    <w:bookmarkEnd w:id="193"/>
    <w:bookmarkEnd w:id="194"/>
    <w:bookmarkStart w:id="195" w:name="_MON_1321881316"/>
    <w:bookmarkEnd w:id="195"/>
    <w:p w:rsidR="00356875" w:rsidRPr="00970765" w:rsidRDefault="00356875" w:rsidP="00542941">
      <w:pPr>
        <w:pStyle w:val="diplomapictures"/>
        <w:pPrChange w:id="196" w:author="Пользователь Windows" w:date="2018-12-10T11:06:00Z">
          <w:pPr>
            <w:pStyle w:val="diplomapictures"/>
          </w:pPr>
        </w:pPrChange>
      </w:pPr>
      <w:r w:rsidRPr="00970765">
        <w:object w:dxaOrig="4695" w:dyaOrig="3750">
          <v:shape id="_x0000_i1079" type="#_x0000_t75" style="width:300pt;height:240.75pt" o:ole="" fillcolor="window">
            <v:imagedata r:id="rId116" o:title=""/>
          </v:shape>
          <o:OLEObject Type="Embed" ProgID="Word.Picture.8" ShapeID="_x0000_i1079" DrawAspect="Content" ObjectID="_1605947525" r:id="rId117"/>
        </w:object>
      </w:r>
    </w:p>
    <w:p w:rsidR="00356875" w:rsidRPr="00970765" w:rsidRDefault="00D81C83" w:rsidP="00542941">
      <w:pPr>
        <w:pStyle w:val="diplomapictures"/>
        <w:pPrChange w:id="197" w:author="Пользователь Windows" w:date="2018-12-10T11:06:00Z">
          <w:pPr>
            <w:pStyle w:val="diplomapictures"/>
          </w:pPr>
        </w:pPrChange>
      </w:pPr>
      <w:bookmarkStart w:id="198" w:name="_Ref531992646"/>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5</w:t>
      </w:r>
      <w:r w:rsidR="00F2234E" w:rsidRPr="00970765">
        <w:fldChar w:fldCharType="end"/>
      </w:r>
      <w:del w:id="199"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5</w:delText>
        </w:r>
        <w:r w:rsidR="005A1E82" w:rsidRPr="00970765" w:rsidDel="0040770A">
          <w:fldChar w:fldCharType="end"/>
        </w:r>
      </w:del>
      <w:del w:id="200" w:author="Пользователь Windows" w:date="2018-12-08T00:36:00Z">
        <w:r w:rsidRPr="00970765" w:rsidDel="00D81C83">
          <w:fldChar w:fldCharType="begin"/>
        </w:r>
        <w:r w:rsidRPr="00970765" w:rsidDel="00D81C83">
          <w:delInstrText xml:space="preserve"> STYLEREF 1 \s </w:delInstrText>
        </w:r>
        <w:r w:rsidRPr="00970765" w:rsidDel="00D81C83">
          <w:fldChar w:fldCharType="separate"/>
        </w:r>
        <w:r w:rsidRPr="00970765" w:rsidDel="00D81C83">
          <w:delText>2</w:delText>
        </w:r>
        <w:r w:rsidRPr="00970765" w:rsidDel="00D81C83">
          <w:fldChar w:fldCharType="end"/>
        </w:r>
        <w:r w:rsidRPr="00970765" w:rsidDel="00D81C83">
          <w:delText>.</w:delText>
        </w:r>
        <w:r w:rsidRPr="00970765" w:rsidDel="00D81C83">
          <w:fldChar w:fldCharType="begin"/>
        </w:r>
        <w:r w:rsidRPr="00970765" w:rsidDel="00D81C83">
          <w:delInstrText xml:space="preserve"> SEQ Figure \* ARABIC \s 1 </w:delInstrText>
        </w:r>
        <w:r w:rsidRPr="00970765" w:rsidDel="00D81C83">
          <w:fldChar w:fldCharType="separate"/>
        </w:r>
        <w:r w:rsidRPr="00970765" w:rsidDel="00D81C83">
          <w:delText>5</w:delText>
        </w:r>
        <w:r w:rsidRPr="00970765" w:rsidDel="00D81C83">
          <w:fldChar w:fldCharType="end"/>
        </w:r>
      </w:del>
      <w:bookmarkEnd w:id="198"/>
      <w:r w:rsidR="00356875" w:rsidRPr="00970765">
        <w:t xml:space="preserve"> – Схематизація СД</w:t>
      </w:r>
    </w:p>
    <w:p w:rsidR="00356875" w:rsidRPr="00970765" w:rsidRDefault="00356875" w:rsidP="00A2252C">
      <w:pPr>
        <w:pStyle w:val="1"/>
      </w:pPr>
      <w:r w:rsidRPr="00970765">
        <w:t>Вектори струму, потокозчеплення та напруги статора СД мають вигляд</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68"/>
          <w:sz w:val="26"/>
          <w:szCs w:val="26"/>
        </w:rPr>
        <w:object w:dxaOrig="2340" w:dyaOrig="1560">
          <v:shape id="_x0000_i1080" type="#_x0000_t75" style="width:117pt;height:78pt" o:ole="">
            <v:imagedata r:id="rId118" o:title=""/>
          </v:shape>
          <o:OLEObject Type="Embed" ProgID="Equation.DSMT4" ShapeID="_x0000_i1080" DrawAspect="Content" ObjectID="_1605947526" r:id="rId11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За умов відсутності явнополюсності матриця індуктивностей електричної машини, що представлена на рис.2.5, має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340" w:dyaOrig="1260">
          <v:shape id="_x0000_i1081" type="#_x0000_t75" style="width:216.75pt;height:60.75pt" o:ole="">
            <v:imagedata r:id="rId120" o:title=""/>
          </v:shape>
          <o:OLEObject Type="Embed" ProgID="Equation.DSMT4" ShapeID="_x0000_i1081" DrawAspect="Content" ObjectID="_1605947527" r:id="rId121"/>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1" w:name="ZEqnNum72016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16</w:instrText>
      </w:r>
      <w:r w:rsidRPr="00970765">
        <w:rPr>
          <w:rFonts w:cs="Times New Roman"/>
          <w:sz w:val="26"/>
          <w:szCs w:val="26"/>
        </w:rPr>
        <w:fldChar w:fldCharType="end"/>
      </w:r>
      <w:r w:rsidRPr="00970765">
        <w:rPr>
          <w:rFonts w:cs="Times New Roman"/>
          <w:sz w:val="26"/>
          <w:szCs w:val="26"/>
        </w:rPr>
        <w:instrText>)</w:instrText>
      </w:r>
      <w:bookmarkEnd w:id="201"/>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2"/>
        </w:rPr>
        <w:object w:dxaOrig="720" w:dyaOrig="380">
          <v:shape id="_x0000_i1082" type="#_x0000_t75" style="width:36.75pt;height:18.75pt" o:ole="">
            <v:imagedata r:id="rId122" o:title=""/>
          </v:shape>
          <o:OLEObject Type="Embed" ProgID="Equation.DSMT4" ShapeID="_x0000_i1082" DrawAspect="Content" ObjectID="_1605947528" r:id="rId123"/>
        </w:object>
      </w:r>
      <w:r w:rsidRPr="00970765">
        <w:t xml:space="preserve"> – індуктивності статорної та фіктивних обмоток, </w:t>
      </w:r>
      <w:r w:rsidR="00032C22" w:rsidRPr="00970765">
        <w:rPr>
          <w:position w:val="-12"/>
        </w:rPr>
        <w:object w:dxaOrig="380" w:dyaOrig="380">
          <v:shape id="_x0000_i1083" type="#_x0000_t75" style="width:18.75pt;height:18.75pt" o:ole="">
            <v:imagedata r:id="rId124" o:title=""/>
          </v:shape>
          <o:OLEObject Type="Embed" ProgID="Equation.DSMT4" ShapeID="_x0000_i1083" DrawAspect="Content" ObjectID="_1605947529" r:id="rId125"/>
        </w:object>
      </w:r>
      <w:r w:rsidR="00032C22" w:rsidRPr="00970765">
        <w:t> </w:t>
      </w:r>
      <w:r w:rsidRPr="00970765">
        <w:t>–</w:t>
      </w:r>
      <w:r w:rsidR="00032C22" w:rsidRPr="00970765">
        <w:t> </w:t>
      </w:r>
      <w:r w:rsidRPr="00970765">
        <w:t>індуктивність  контуру намагнічування, одна пара полюсів прийнята без втрати загальності.</w:t>
      </w:r>
    </w:p>
    <w:p w:rsidR="00356875" w:rsidRPr="00970765" w:rsidRDefault="00356875" w:rsidP="00A2252C">
      <w:pPr>
        <w:pStyle w:val="1"/>
      </w:pPr>
      <w:r w:rsidRPr="00970765">
        <w:t>Електромагнітна енергія та момент узагальненої машини мають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2"/>
          <w:sz w:val="26"/>
          <w:szCs w:val="26"/>
        </w:rPr>
        <w:object w:dxaOrig="2280" w:dyaOrig="780">
          <v:shape id="_x0000_i1084" type="#_x0000_t75" style="width:114pt;height:39pt" o:ole="">
            <v:imagedata r:id="rId126" o:title=""/>
          </v:shape>
          <o:OLEObject Type="Embed" ProgID="Equation.DSMT4" ShapeID="_x0000_i1084" DrawAspect="Content" ObjectID="_1605947530" r:id="rId12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2" w:name="ZEqnNum80413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17</w:instrText>
      </w:r>
      <w:r w:rsidRPr="00970765">
        <w:rPr>
          <w:rFonts w:cs="Times New Roman"/>
          <w:sz w:val="26"/>
          <w:szCs w:val="26"/>
        </w:rPr>
        <w:fldChar w:fldCharType="end"/>
      </w:r>
      <w:r w:rsidRPr="00970765">
        <w:rPr>
          <w:rFonts w:cs="Times New Roman"/>
          <w:sz w:val="26"/>
          <w:szCs w:val="26"/>
        </w:rPr>
        <w:instrText>)</w:instrText>
      </w:r>
      <w:bookmarkEnd w:id="202"/>
      <w:r w:rsidRPr="00970765">
        <w:rPr>
          <w:rFonts w:cs="Times New Roman"/>
          <w:sz w:val="26"/>
          <w:szCs w:val="26"/>
        </w:rPr>
        <w:fldChar w:fldCharType="end"/>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40" w:dyaOrig="760">
          <v:shape id="_x0000_i1085" type="#_x0000_t75" style="width:1in;height:38.25pt" o:ole="">
            <v:imagedata r:id="rId128" o:title=""/>
          </v:shape>
          <o:OLEObject Type="Embed" ProgID="Equation.DSMT4" ShapeID="_x0000_i1085" DrawAspect="Content" ObjectID="_1605947531" r:id="rId12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3" w:name="ZEqnNum25329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18</w:instrText>
      </w:r>
      <w:r w:rsidRPr="00970765">
        <w:rPr>
          <w:rFonts w:cs="Times New Roman"/>
          <w:sz w:val="26"/>
          <w:szCs w:val="26"/>
        </w:rPr>
        <w:fldChar w:fldCharType="end"/>
      </w:r>
      <w:r w:rsidRPr="00970765">
        <w:rPr>
          <w:rFonts w:cs="Times New Roman"/>
          <w:sz w:val="26"/>
          <w:szCs w:val="26"/>
        </w:rPr>
        <w:instrText>)</w:instrText>
      </w:r>
      <w:bookmarkEnd w:id="203"/>
      <w:r w:rsidRPr="00970765">
        <w:rPr>
          <w:rFonts w:cs="Times New Roman"/>
          <w:sz w:val="26"/>
          <w:szCs w:val="26"/>
        </w:rPr>
        <w:fldChar w:fldCharType="end"/>
      </w:r>
    </w:p>
    <w:p w:rsidR="00356875" w:rsidRPr="00970765" w:rsidRDefault="00356875" w:rsidP="00A2252C">
      <w:pPr>
        <w:pStyle w:val="1"/>
      </w:pPr>
      <w:r w:rsidRPr="00970765">
        <w:t xml:space="preserve">Після </w:t>
      </w:r>
      <w:r w:rsidR="00032C22" w:rsidRPr="00970765">
        <w:t xml:space="preserve">підстановки </w:t>
      </w:r>
      <w:r w:rsidR="00032C22" w:rsidRPr="00970765">
        <w:fldChar w:fldCharType="begin"/>
      </w:r>
      <w:r w:rsidR="00032C22" w:rsidRPr="00970765">
        <w:instrText xml:space="preserve"> GOTOBUTTON ZEqnNum720161  \* MERGEFORMAT </w:instrText>
      </w:r>
      <w:r w:rsidR="00032C22" w:rsidRPr="00970765">
        <w:fldChar w:fldCharType="begin"/>
      </w:r>
      <w:r w:rsidR="00032C22" w:rsidRPr="00970765">
        <w:instrText xml:space="preserve"> REF ZEqnNum720161 \* Charformat \! \* MERGEFORMAT </w:instrText>
      </w:r>
      <w:r w:rsidR="00032C22" w:rsidRPr="00970765">
        <w:fldChar w:fldCharType="separate"/>
      </w:r>
      <w:r w:rsidR="009D4FFD" w:rsidRPr="009D4FFD">
        <w:instrText>(2.16)</w:instrText>
      </w:r>
      <w:r w:rsidR="00032C22" w:rsidRPr="00970765">
        <w:fldChar w:fldCharType="end"/>
      </w:r>
      <w:r w:rsidR="00032C22" w:rsidRPr="00970765">
        <w:fldChar w:fldCharType="end"/>
      </w:r>
      <w:r w:rsidR="00032C22" w:rsidRPr="00970765">
        <w:t xml:space="preserve"> – </w:t>
      </w:r>
      <w:r w:rsidR="00032C22" w:rsidRPr="00970765">
        <w:fldChar w:fldCharType="begin"/>
      </w:r>
      <w:r w:rsidR="00032C22" w:rsidRPr="00970765">
        <w:instrText xml:space="preserve"> GOTOBUTTON ZEqnNum804133  \* MERGEFORMAT </w:instrText>
      </w:r>
      <w:r w:rsidR="00032C22" w:rsidRPr="00970765">
        <w:fldChar w:fldCharType="begin"/>
      </w:r>
      <w:r w:rsidR="00032C22" w:rsidRPr="00970765">
        <w:instrText xml:space="preserve"> REF ZEqnNum804133 \* Charformat \! \* MERGEFORMAT </w:instrText>
      </w:r>
      <w:r w:rsidR="00032C22" w:rsidRPr="00970765">
        <w:fldChar w:fldCharType="separate"/>
      </w:r>
      <w:r w:rsidR="009D4FFD" w:rsidRPr="009D4FFD">
        <w:instrText>(2.17)</w:instrText>
      </w:r>
      <w:r w:rsidR="00032C22" w:rsidRPr="00970765">
        <w:fldChar w:fldCharType="end"/>
      </w:r>
      <w:r w:rsidR="00032C22" w:rsidRPr="00970765">
        <w:fldChar w:fldCharType="end"/>
      </w:r>
      <w:r w:rsidR="00032C22" w:rsidRPr="00970765">
        <w:t xml:space="preserve"> в </w:t>
      </w:r>
      <w:r w:rsidR="00032C22" w:rsidRPr="00970765">
        <w:fldChar w:fldCharType="begin"/>
      </w:r>
      <w:r w:rsidR="00032C22" w:rsidRPr="00970765">
        <w:instrText xml:space="preserve"> GOTOBUTTON ZEqnNum253291  \* MERGEFORMAT </w:instrText>
      </w:r>
      <w:r w:rsidR="00032C22" w:rsidRPr="00970765">
        <w:fldChar w:fldCharType="begin"/>
      </w:r>
      <w:r w:rsidR="00032C22" w:rsidRPr="00970765">
        <w:instrText xml:space="preserve"> REF ZEqnNum253291 \* Charformat \! \* MERGEFORMAT </w:instrText>
      </w:r>
      <w:r w:rsidR="00032C22" w:rsidRPr="00970765">
        <w:fldChar w:fldCharType="separate"/>
      </w:r>
      <w:r w:rsidR="009D4FFD" w:rsidRPr="009D4FFD">
        <w:instrText>(2.18)</w:instrText>
      </w:r>
      <w:r w:rsidR="00032C22" w:rsidRPr="00970765">
        <w:fldChar w:fldCharType="end"/>
      </w:r>
      <w:r w:rsidR="00032C22" w:rsidRPr="00970765">
        <w:fldChar w:fldCharType="end"/>
      </w:r>
      <w:r w:rsidRPr="00970765">
        <w:t xml:space="preserve"> отримаємо наступний вираз для моменту СД:</w:t>
      </w:r>
    </w:p>
    <w:p w:rsidR="00356875" w:rsidRPr="00970765" w:rsidRDefault="006774EE" w:rsidP="006774EE">
      <w:pPr>
        <w:pStyle w:val="MTDisplayEquation"/>
        <w:rPr>
          <w:rFonts w:cs="Times New Roman"/>
          <w:sz w:val="26"/>
          <w:szCs w:val="26"/>
        </w:rPr>
      </w:pPr>
      <w:r w:rsidRPr="00970765">
        <w:rPr>
          <w:rFonts w:cs="Times New Roman"/>
          <w:position w:val="-188"/>
          <w:sz w:val="26"/>
          <w:szCs w:val="26"/>
        </w:rPr>
        <w:object w:dxaOrig="7440" w:dyaOrig="3900">
          <v:shape id="_x0000_i1086" type="#_x0000_t75" style="width:372pt;height:189.75pt" o:ole="">
            <v:imagedata r:id="rId130" o:title=""/>
          </v:shape>
          <o:OLEObject Type="Embed" ProgID="Equation.DSMT4" ShapeID="_x0000_i1086" DrawAspect="Content" ObjectID="_1605947532" r:id="rId131"/>
        </w:object>
      </w:r>
      <w:r w:rsidRPr="00970765">
        <w:rPr>
          <w:rFonts w:cs="Times New Roman"/>
          <w:sz w:val="26"/>
          <w:szCs w:val="26"/>
        </w:rPr>
        <w:tab/>
      </w:r>
      <w:r w:rsidR="00356875" w:rsidRPr="00970765">
        <w:rPr>
          <w:rFonts w:cs="Times New Roman"/>
          <w:sz w:val="26"/>
          <w:szCs w:val="26"/>
        </w:rPr>
        <w:fldChar w:fldCharType="begin"/>
      </w:r>
      <w:r w:rsidR="00356875" w:rsidRPr="00970765">
        <w:rPr>
          <w:rFonts w:cs="Times New Roman"/>
          <w:sz w:val="26"/>
          <w:szCs w:val="26"/>
        </w:rPr>
        <w:instrText xml:space="preserve"> MACROBUTTON MTPlaceRef \* MERGEFORMAT </w:instrText>
      </w:r>
      <w:r w:rsidR="00356875" w:rsidRPr="00970765">
        <w:rPr>
          <w:rFonts w:cs="Times New Roman"/>
          <w:sz w:val="26"/>
          <w:szCs w:val="26"/>
        </w:rPr>
        <w:fldChar w:fldCharType="begin"/>
      </w:r>
      <w:r w:rsidR="00356875" w:rsidRPr="00970765">
        <w:rPr>
          <w:rFonts w:cs="Times New Roman"/>
          <w:sz w:val="26"/>
          <w:szCs w:val="26"/>
        </w:rPr>
        <w:instrText xml:space="preserve"> SEQ MTEqn \h \* MERGEFORMAT </w:instrText>
      </w:r>
      <w:r w:rsidR="00356875" w:rsidRPr="00970765">
        <w:rPr>
          <w:rFonts w:cs="Times New Roman"/>
          <w:sz w:val="26"/>
          <w:szCs w:val="26"/>
        </w:rPr>
        <w:fldChar w:fldCharType="end"/>
      </w:r>
      <w:bookmarkStart w:id="204" w:name="ZEqnNum868320"/>
      <w:r w:rsidR="00356875" w:rsidRPr="00970765">
        <w:rPr>
          <w:rFonts w:cs="Times New Roman"/>
          <w:sz w:val="26"/>
          <w:szCs w:val="26"/>
        </w:rPr>
        <w:instrText>(</w:instrText>
      </w:r>
      <w:r w:rsidR="005F4B74" w:rsidRPr="00970765">
        <w:rPr>
          <w:rFonts w:cs="Times New Roman"/>
          <w:sz w:val="26"/>
          <w:szCs w:val="26"/>
        </w:rPr>
        <w:fldChar w:fldCharType="begin"/>
      </w:r>
      <w:r w:rsidR="005F4B74" w:rsidRPr="00970765">
        <w:rPr>
          <w:rFonts w:cs="Times New Roman"/>
          <w:sz w:val="26"/>
          <w:szCs w:val="26"/>
        </w:rPr>
        <w:instrText xml:space="preserve"> SEQ MTSec \c \* Arabic \* MERGEFORMAT </w:instrText>
      </w:r>
      <w:r w:rsidR="005F4B74" w:rsidRPr="00970765">
        <w:rPr>
          <w:rFonts w:cs="Times New Roman"/>
          <w:sz w:val="26"/>
          <w:szCs w:val="26"/>
        </w:rPr>
        <w:fldChar w:fldCharType="separate"/>
      </w:r>
      <w:r w:rsidR="009D4FFD">
        <w:rPr>
          <w:rFonts w:cs="Times New Roman"/>
          <w:noProof/>
          <w:sz w:val="26"/>
          <w:szCs w:val="26"/>
        </w:rPr>
        <w:instrText>2</w:instrText>
      </w:r>
      <w:r w:rsidR="005F4B74" w:rsidRPr="00970765">
        <w:rPr>
          <w:rFonts w:cs="Times New Roman"/>
          <w:sz w:val="26"/>
          <w:szCs w:val="26"/>
        </w:rPr>
        <w:fldChar w:fldCharType="end"/>
      </w:r>
      <w:r w:rsidR="00356875" w:rsidRPr="00970765">
        <w:rPr>
          <w:rFonts w:cs="Times New Roman"/>
          <w:sz w:val="26"/>
          <w:szCs w:val="26"/>
        </w:rPr>
        <w:instrText>.</w:instrText>
      </w:r>
      <w:r w:rsidR="005F4B74" w:rsidRPr="00970765">
        <w:rPr>
          <w:rFonts w:cs="Times New Roman"/>
          <w:sz w:val="26"/>
          <w:szCs w:val="26"/>
        </w:rPr>
        <w:fldChar w:fldCharType="begin"/>
      </w:r>
      <w:r w:rsidR="005F4B74" w:rsidRPr="00970765">
        <w:rPr>
          <w:rFonts w:cs="Times New Roman"/>
          <w:sz w:val="26"/>
          <w:szCs w:val="26"/>
        </w:rPr>
        <w:instrText xml:space="preserve"> SEQ MTEqn \c \* Arabic \* MERGEFORMAT </w:instrText>
      </w:r>
      <w:r w:rsidR="005F4B74" w:rsidRPr="00970765">
        <w:rPr>
          <w:rFonts w:cs="Times New Roman"/>
          <w:sz w:val="26"/>
          <w:szCs w:val="26"/>
        </w:rPr>
        <w:fldChar w:fldCharType="separate"/>
      </w:r>
      <w:r w:rsidR="009D4FFD">
        <w:rPr>
          <w:rFonts w:cs="Times New Roman"/>
          <w:noProof/>
          <w:sz w:val="26"/>
          <w:szCs w:val="26"/>
        </w:rPr>
        <w:instrText>19</w:instrText>
      </w:r>
      <w:r w:rsidR="005F4B74" w:rsidRPr="00970765">
        <w:rPr>
          <w:rFonts w:cs="Times New Roman"/>
          <w:sz w:val="26"/>
          <w:szCs w:val="26"/>
        </w:rPr>
        <w:fldChar w:fldCharType="end"/>
      </w:r>
      <w:r w:rsidR="00356875" w:rsidRPr="00970765">
        <w:rPr>
          <w:rFonts w:cs="Times New Roman"/>
          <w:sz w:val="26"/>
          <w:szCs w:val="26"/>
        </w:rPr>
        <w:instrText>)</w:instrText>
      </w:r>
      <w:bookmarkEnd w:id="204"/>
      <w:r w:rsidR="00356875" w:rsidRPr="00970765">
        <w:rPr>
          <w:rFonts w:cs="Times New Roman"/>
          <w:sz w:val="26"/>
          <w:szCs w:val="26"/>
        </w:rPr>
        <w:fldChar w:fldCharType="end"/>
      </w:r>
    </w:p>
    <w:p w:rsidR="00356875" w:rsidRPr="00970765" w:rsidRDefault="00356875" w:rsidP="00A2252C">
      <w:pPr>
        <w:pStyle w:val="1"/>
      </w:pPr>
      <w:r w:rsidRPr="00970765">
        <w:t>Рівняння для потокозчеплень</w:t>
      </w:r>
    </w:p>
    <w:p w:rsidR="00356875" w:rsidRPr="00970765" w:rsidRDefault="00356875" w:rsidP="00A2252C">
      <w:pPr>
        <w:pStyle w:val="1"/>
      </w:pPr>
      <w:r w:rsidRPr="00970765">
        <w:object w:dxaOrig="1240" w:dyaOrig="420">
          <v:shape id="_x0000_i1087" type="#_x0000_t75" style="width:60.75pt;height:19.5pt" o:ole="">
            <v:imagedata r:id="rId132" o:title=""/>
          </v:shape>
          <o:OLEObject Type="Embed" ProgID="Equation.DSMT4" ShapeID="_x0000_i1087" DrawAspect="Content" ObjectID="_1605947533" r:id="rId133"/>
        </w:object>
      </w:r>
    </w:p>
    <w:p w:rsidR="00356875" w:rsidRPr="00970765" w:rsidRDefault="00032C22" w:rsidP="00A2252C">
      <w:pPr>
        <w:pStyle w:val="1"/>
      </w:pPr>
      <w:r w:rsidRPr="00970765">
        <w:t xml:space="preserve">з урахуванням </w:t>
      </w:r>
      <w:r w:rsidRPr="00970765">
        <w:fldChar w:fldCharType="begin"/>
      </w:r>
      <w:r w:rsidRPr="00970765">
        <w:instrText xml:space="preserve"> GOTOBUTTON ZEqnNum868320  \* MERGEFORMAT </w:instrText>
      </w:r>
      <w:r w:rsidRPr="00970765">
        <w:fldChar w:fldCharType="begin"/>
      </w:r>
      <w:r w:rsidRPr="00970765">
        <w:instrText xml:space="preserve"> REF ZEqnNum868320 \* Charformat \! \* MERGEFORMAT </w:instrText>
      </w:r>
      <w:r w:rsidRPr="00970765">
        <w:fldChar w:fldCharType="separate"/>
      </w:r>
      <w:r w:rsidR="009D4FFD" w:rsidRPr="009D4FFD">
        <w:instrText>(2.19)</w:instrText>
      </w:r>
      <w:r w:rsidRPr="00970765">
        <w:fldChar w:fldCharType="end"/>
      </w:r>
      <w:r w:rsidRPr="00970765">
        <w:fldChar w:fldCharType="end"/>
      </w:r>
      <w:r w:rsidR="00356875" w:rsidRPr="00970765">
        <w:t xml:space="preserve"> набуває вигляду</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56"/>
          <w:sz w:val="26"/>
          <w:szCs w:val="26"/>
        </w:rPr>
        <w:object w:dxaOrig="4900" w:dyaOrig="1260">
          <v:shape id="_x0000_i1088" type="#_x0000_t75" style="width:245.25pt;height:60.75pt" o:ole="">
            <v:imagedata r:id="rId134" o:title=""/>
          </v:shape>
          <o:OLEObject Type="Embed" ProgID="Equation.DSMT4" ShapeID="_x0000_i1088" DrawAspect="Content" ObjectID="_1605947534" r:id="rId135"/>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20</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4"/>
        </w:rPr>
        <w:object w:dxaOrig="1460" w:dyaOrig="480">
          <v:shape id="_x0000_i1089" type="#_x0000_t75" style="width:72.75pt;height:24pt" o:ole="">
            <v:imagedata r:id="rId136" o:title=""/>
          </v:shape>
          <o:OLEObject Type="Embed" ProgID="Equation.DSMT4" ShapeID="_x0000_i1089" DrawAspect="Content" ObjectID="_1605947535" r:id="rId137"/>
        </w:object>
      </w:r>
      <w:r w:rsidRPr="00970765">
        <w:t xml:space="preserve">, </w:t>
      </w:r>
      <w:r w:rsidRPr="00970765">
        <w:rPr>
          <w:position w:val="-14"/>
        </w:rPr>
        <w:object w:dxaOrig="1939" w:dyaOrig="480">
          <v:shape id="_x0000_i1090" type="#_x0000_t75" style="width:97.5pt;height:24pt" o:ole="">
            <v:imagedata r:id="rId138" o:title=""/>
          </v:shape>
          <o:OLEObject Type="Embed" ProgID="Equation.DSMT4" ShapeID="_x0000_i1090" DrawAspect="Content" ObjectID="_1605947536" r:id="rId139"/>
        </w:object>
      </w:r>
      <w:r w:rsidRPr="00970765">
        <w:t xml:space="preserve"> – вектори струму та потокозчеплення статора.</w:t>
      </w:r>
    </w:p>
    <w:p w:rsidR="00356875" w:rsidRPr="00970765" w:rsidRDefault="00356875" w:rsidP="00A2252C">
      <w:pPr>
        <w:pStyle w:val="1"/>
      </w:pPr>
      <w:r w:rsidRPr="00970765">
        <w:t>Узагальнене рівняння електричної рівноваги статорного кола у формі Кірхгофа запишеться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00" w:dyaOrig="720">
          <v:shape id="_x0000_i1091" type="#_x0000_t75" style="width:90pt;height:36.75pt" o:ole="">
            <v:imagedata r:id="rId140" o:title=""/>
          </v:shape>
          <o:OLEObject Type="Embed" ProgID="Equation.DSMT4" ShapeID="_x0000_i1091" DrawAspect="Content" ObjectID="_1605947537" r:id="rId141"/>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5" w:name="ZEqnNum12137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21</w:instrText>
      </w:r>
      <w:r w:rsidRPr="00970765">
        <w:rPr>
          <w:rFonts w:cs="Times New Roman"/>
          <w:sz w:val="26"/>
          <w:szCs w:val="26"/>
        </w:rPr>
        <w:fldChar w:fldCharType="end"/>
      </w:r>
      <w:r w:rsidRPr="00970765">
        <w:rPr>
          <w:rFonts w:cs="Times New Roman"/>
          <w:sz w:val="26"/>
          <w:szCs w:val="26"/>
        </w:rPr>
        <w:instrText>)</w:instrText>
      </w:r>
      <w:bookmarkEnd w:id="205"/>
      <w:r w:rsidRPr="00970765">
        <w:rPr>
          <w:rFonts w:cs="Times New Roman"/>
          <w:sz w:val="26"/>
          <w:szCs w:val="26"/>
        </w:rPr>
        <w:fldChar w:fldCharType="end"/>
      </w:r>
    </w:p>
    <w:p w:rsidR="00356875" w:rsidRPr="00970765" w:rsidRDefault="00356875" w:rsidP="00A2252C">
      <w:pPr>
        <w:pStyle w:val="1"/>
      </w:pPr>
      <w:r w:rsidRPr="00970765">
        <w:t>в якому вектор потокозчеплення статора дорівнює</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6"/>
          <w:sz w:val="26"/>
          <w:szCs w:val="26"/>
        </w:rPr>
        <w:object w:dxaOrig="4819" w:dyaOrig="859">
          <v:shape id="_x0000_i1092" type="#_x0000_t75" style="width:241.5pt;height:42.75pt" o:ole="">
            <v:imagedata r:id="rId142" o:title=""/>
          </v:shape>
          <o:OLEObject Type="Embed" ProgID="Equation.DSMT4" ShapeID="_x0000_i1092" DrawAspect="Content" ObjectID="_1605947538" r:id="rId143"/>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6" w:name="ZEqnNum203062"/>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22</w:instrText>
      </w:r>
      <w:r w:rsidRPr="00970765">
        <w:rPr>
          <w:rFonts w:cs="Times New Roman"/>
          <w:sz w:val="26"/>
          <w:szCs w:val="26"/>
        </w:rPr>
        <w:fldChar w:fldCharType="end"/>
      </w:r>
      <w:r w:rsidRPr="00970765">
        <w:rPr>
          <w:rFonts w:cs="Times New Roman"/>
          <w:sz w:val="26"/>
          <w:szCs w:val="26"/>
        </w:rPr>
        <w:instrText>)</w:instrText>
      </w:r>
      <w:bookmarkEnd w:id="206"/>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4"/>
        </w:rPr>
        <w:object w:dxaOrig="2060" w:dyaOrig="420">
          <v:shape id="_x0000_i1093" type="#_x0000_t75" style="width:105pt;height:19.5pt" o:ole="">
            <v:imagedata r:id="rId144" o:title=""/>
          </v:shape>
          <o:OLEObject Type="Embed" ProgID="Equation.DSMT4" ShapeID="_x0000_i1093" DrawAspect="Content" ObjectID="_1605947539" r:id="rId145"/>
        </w:object>
      </w:r>
      <w:r w:rsidRPr="00970765">
        <w:t xml:space="preserve"> – матриця активних опорів статора.</w:t>
      </w:r>
    </w:p>
    <w:p w:rsidR="00356875" w:rsidRPr="00970765" w:rsidRDefault="00356875" w:rsidP="00A2252C">
      <w:pPr>
        <w:pStyle w:val="1"/>
      </w:pPr>
      <w:r w:rsidRPr="00970765">
        <w:t xml:space="preserve">Після підстановки </w:t>
      </w:r>
      <w:r w:rsidRPr="00970765">
        <w:fldChar w:fldCharType="begin"/>
      </w:r>
      <w:r w:rsidRPr="00970765">
        <w:instrText xml:space="preserve"> GOTOBUTTON ZEqnNum203062  \* MERGEFORMAT </w:instrText>
      </w:r>
      <w:r w:rsidR="005F4B74" w:rsidRPr="00970765">
        <w:fldChar w:fldCharType="begin"/>
      </w:r>
      <w:r w:rsidR="005F4B74" w:rsidRPr="00970765">
        <w:instrText xml:space="preserve"> REF ZEqnNum203062 \* Charformat \! \* MERGEFORMAT </w:instrText>
      </w:r>
      <w:r w:rsidR="005F4B74" w:rsidRPr="00970765">
        <w:fldChar w:fldCharType="separate"/>
      </w:r>
      <w:r w:rsidR="009D4FFD" w:rsidRPr="009D4FFD">
        <w:instrText>(2.22)</w:instrText>
      </w:r>
      <w:r w:rsidR="005F4B74" w:rsidRPr="00970765">
        <w:fldChar w:fldCharType="end"/>
      </w:r>
      <w:r w:rsidRPr="00970765">
        <w:fldChar w:fldCharType="end"/>
      </w:r>
      <w:r w:rsidRPr="00970765">
        <w:t xml:space="preserve"> в </w:t>
      </w:r>
      <w:r w:rsidRPr="00970765">
        <w:fldChar w:fldCharType="begin"/>
      </w:r>
      <w:r w:rsidRPr="00970765">
        <w:instrText xml:space="preserve"> GOTOBUTTON ZEqnNum121374  \* MERGEFORMAT </w:instrText>
      </w:r>
      <w:r w:rsidR="005F4B74" w:rsidRPr="00970765">
        <w:fldChar w:fldCharType="begin"/>
      </w:r>
      <w:r w:rsidR="005F4B74" w:rsidRPr="00970765">
        <w:instrText xml:space="preserve"> REF ZEqnNum121374 \* Charformat \! \* MERGEFORMAT </w:instrText>
      </w:r>
      <w:r w:rsidR="005F4B74" w:rsidRPr="00970765">
        <w:fldChar w:fldCharType="separate"/>
      </w:r>
      <w:r w:rsidR="009D4FFD" w:rsidRPr="009D4FFD">
        <w:instrText>(2.21)</w:instrText>
      </w:r>
      <w:r w:rsidR="005F4B74" w:rsidRPr="00970765">
        <w:fldChar w:fldCharType="end"/>
      </w:r>
      <w:r w:rsidRPr="00970765">
        <w:fldChar w:fldCharType="end"/>
      </w:r>
      <w:r w:rsidRPr="00970765">
        <w:t xml:space="preserve"> отримаємо</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6580" w:dyaOrig="1500">
          <v:shape id="_x0000_i1094" type="#_x0000_t75" style="width:329.25pt;height:75pt" o:ole="">
            <v:imagedata r:id="rId146" o:title=""/>
          </v:shape>
          <o:OLEObject Type="Embed" ProgID="Equation.DSMT4" ShapeID="_x0000_i1094" DrawAspect="Content" ObjectID="_1605947540" r:id="rId14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02"/>
          <w:sz w:val="26"/>
          <w:szCs w:val="26"/>
        </w:rPr>
        <w:object w:dxaOrig="4180" w:dyaOrig="2180">
          <v:shape id="_x0000_i1095" type="#_x0000_t75" style="width:209.25pt;height:108pt" o:ole="" fillcolor="window">
            <v:imagedata r:id="rId148" o:title=""/>
          </v:shape>
          <o:OLEObject Type="Embed" ProgID="Equation.DSMT4" ShapeID="_x0000_i1095" DrawAspect="Content" ObjectID="_1605947541" r:id="rId14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26"/>
        </w:rPr>
        <w:object w:dxaOrig="2260" w:dyaOrig="700">
          <v:shape id="_x0000_i1096" type="#_x0000_t75" style="width:112.5pt;height:34.5pt" o:ole="">
            <v:imagedata r:id="rId150" o:title=""/>
          </v:shape>
          <o:OLEObject Type="Embed" ProgID="Equation.DSMT4" ShapeID="_x0000_i1096" DrawAspect="Content" ObjectID="_1605947542" r:id="rId151"/>
        </w:object>
      </w:r>
      <w:r w:rsidRPr="00970765">
        <w:t xml:space="preserve"> – коефіцієнт моменту, </w:t>
      </w:r>
      <w:r w:rsidRPr="00970765">
        <w:rPr>
          <w:position w:val="-12"/>
        </w:rPr>
        <w:object w:dxaOrig="420" w:dyaOrig="380">
          <v:shape id="_x0000_i1097" type="#_x0000_t75" style="width:19.5pt;height:18.75pt" o:ole="">
            <v:imagedata r:id="rId152" o:title=""/>
          </v:shape>
          <o:OLEObject Type="Embed" ProgID="Equation.DSMT4" ShapeID="_x0000_i1097" DrawAspect="Content" ObjectID="_1605947543" r:id="rId153"/>
        </w:object>
      </w:r>
      <w:r w:rsidRPr="00970765">
        <w:t xml:space="preserve"> – момент навантаження.</w:t>
      </w:r>
    </w:p>
    <w:p w:rsidR="00356875" w:rsidRPr="00970765" w:rsidRDefault="00356875" w:rsidP="00A2252C">
      <w:pPr>
        <w:pStyle w:val="1"/>
      </w:pPr>
      <w:r w:rsidRPr="00970765">
        <w:t xml:space="preserve">Таким чином отримано математичну модель неявнополюсного синхронного двигуна зі збудженням від постійних магнітів, записану в </w:t>
      </w:r>
      <w:r w:rsidRPr="00970765">
        <w:lastRenderedPageBreak/>
        <w:t xml:space="preserve">стаціонарній системі координат статора (a-b), має вигляд, заданий рівняннями (2.29). </w:t>
      </w:r>
    </w:p>
    <w:p w:rsidR="00356875" w:rsidRPr="00970765" w:rsidRDefault="00356875" w:rsidP="00A2252C">
      <w:pPr>
        <w:pStyle w:val="1"/>
      </w:pPr>
      <w:r w:rsidRPr="00970765">
        <w:t xml:space="preserve">Після перетворення змінних до системи координат ротора (d-q), орієнтованою за вектором </w:t>
      </w:r>
      <w:r w:rsidRPr="00970765">
        <w:object w:dxaOrig="240" w:dyaOrig="380">
          <v:shape id="_x0000_i1098" type="#_x0000_t75" style="width:12pt;height:18.75pt" o:ole="" fillcolor="window">
            <v:imagedata r:id="rId154" o:title=""/>
          </v:shape>
          <o:OLEObject Type="Embed" ProgID="Equation.DSMT4" ShapeID="_x0000_i1098" DrawAspect="Content" ObjectID="_1605947544" r:id="rId155"/>
        </w:object>
      </w:r>
    </w:p>
    <w:p w:rsidR="00356875" w:rsidRPr="00970765" w:rsidRDefault="00356875" w:rsidP="00356875">
      <w:pPr>
        <w:pStyle w:val="MTDisplayEquation"/>
        <w:rPr>
          <w:rFonts w:cs="Times New Roman"/>
          <w:sz w:val="26"/>
          <w:szCs w:val="26"/>
        </w:rPr>
      </w:pPr>
      <w:r w:rsidRPr="00970765">
        <w:rPr>
          <w:rFonts w:cs="Times New Roman"/>
          <w:sz w:val="26"/>
          <w:szCs w:val="26"/>
        </w:rPr>
        <w:tab/>
        <w:t xml:space="preserve"> </w:t>
      </w:r>
      <w:r w:rsidRPr="00970765">
        <w:rPr>
          <w:rFonts w:cs="Times New Roman"/>
          <w:position w:val="-84"/>
          <w:sz w:val="26"/>
          <w:szCs w:val="26"/>
        </w:rPr>
        <w:object w:dxaOrig="2160" w:dyaOrig="1820">
          <v:shape id="_x0000_i1099" type="#_x0000_t75" style="width:108.75pt;height:90pt" o:ole="" fillcolor="window">
            <v:imagedata r:id="rId156" o:title=""/>
          </v:shape>
          <o:OLEObject Type="Embed" ProgID="Equation.DSMT4" ShapeID="_x0000_i1099" DrawAspect="Content" ObjectID="_1605947545" r:id="rId15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7" w:name="ZEqnNum16900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25</w:instrText>
      </w:r>
      <w:r w:rsidRPr="00970765">
        <w:rPr>
          <w:rFonts w:cs="Times New Roman"/>
          <w:sz w:val="26"/>
          <w:szCs w:val="26"/>
        </w:rPr>
        <w:fldChar w:fldCharType="end"/>
      </w:r>
      <w:r w:rsidRPr="00970765">
        <w:rPr>
          <w:rFonts w:cs="Times New Roman"/>
          <w:sz w:val="26"/>
          <w:szCs w:val="26"/>
        </w:rPr>
        <w:instrText>)</w:instrText>
      </w:r>
      <w:bookmarkEnd w:id="207"/>
      <w:r w:rsidRPr="00970765">
        <w:rPr>
          <w:rFonts w:cs="Times New Roman"/>
          <w:sz w:val="26"/>
          <w:szCs w:val="26"/>
        </w:rPr>
        <w:fldChar w:fldCharType="end"/>
      </w:r>
    </w:p>
    <w:p w:rsidR="00356875" w:rsidRPr="00970765" w:rsidRDefault="00032C22" w:rsidP="00A2252C">
      <w:pPr>
        <w:pStyle w:val="1"/>
      </w:pPr>
      <w:r w:rsidRPr="00970765">
        <w:t xml:space="preserve">рівняння </w:t>
      </w:r>
      <w:r w:rsidRPr="00970765">
        <w:fldChar w:fldCharType="begin"/>
      </w:r>
      <w:r w:rsidRPr="00970765">
        <w:instrText xml:space="preserve"> GOTOBUTTON ZEqnNum169003  \* MERGEFORMAT </w:instrText>
      </w:r>
      <w:r w:rsidRPr="00970765">
        <w:fldChar w:fldCharType="begin"/>
      </w:r>
      <w:r w:rsidRPr="00970765">
        <w:instrText xml:space="preserve"> REF ZEqnNum169003 \* Charformat \! \* MERGEFORMAT </w:instrText>
      </w:r>
      <w:r w:rsidRPr="00970765">
        <w:fldChar w:fldCharType="separate"/>
      </w:r>
      <w:r w:rsidR="009D4FFD" w:rsidRPr="009D4FFD">
        <w:instrText>(2.25)</w:instrText>
      </w:r>
      <w:r w:rsidRPr="00970765">
        <w:fldChar w:fldCharType="end"/>
      </w:r>
      <w:r w:rsidRPr="00970765">
        <w:fldChar w:fldCharType="end"/>
      </w:r>
      <w:r w:rsidR="00356875" w:rsidRPr="00970765">
        <w:t xml:space="preserve"> набувають вигляду</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38"/>
          <w:sz w:val="26"/>
          <w:szCs w:val="26"/>
        </w:rPr>
        <w:object w:dxaOrig="4520" w:dyaOrig="2880">
          <v:shape id="_x0000_i1100" type="#_x0000_t75" style="width:225pt;height:2in" o:ole="" fillcolor="window">
            <v:imagedata r:id="rId158" o:title=""/>
          </v:shape>
          <o:OLEObject Type="Embed" ProgID="Equation.DSMT4" ShapeID="_x0000_i1100" DrawAspect="Content" ObjectID="_1605947546" r:id="rId15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8" w:name="ZEqnNum98342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26</w:instrText>
      </w:r>
      <w:r w:rsidRPr="00970765">
        <w:rPr>
          <w:rFonts w:cs="Times New Roman"/>
          <w:sz w:val="26"/>
          <w:szCs w:val="26"/>
        </w:rPr>
        <w:fldChar w:fldCharType="end"/>
      </w:r>
      <w:r w:rsidRPr="00970765">
        <w:rPr>
          <w:rFonts w:cs="Times New Roman"/>
          <w:sz w:val="26"/>
          <w:szCs w:val="26"/>
        </w:rPr>
        <w:instrText>)</w:instrText>
      </w:r>
      <w:bookmarkEnd w:id="208"/>
      <w:r w:rsidRPr="00970765">
        <w:rPr>
          <w:rFonts w:cs="Times New Roman"/>
          <w:sz w:val="26"/>
          <w:szCs w:val="26"/>
        </w:rPr>
        <w:fldChar w:fldCharType="end"/>
      </w:r>
    </w:p>
    <w:p w:rsidR="00356875" w:rsidRPr="00970765" w:rsidRDefault="00356875" w:rsidP="00A2252C">
      <w:pPr>
        <w:pStyle w:val="1"/>
      </w:pPr>
      <w:r w:rsidRPr="00970765">
        <w:t>Просторове розташування систем координат стато</w:t>
      </w:r>
      <w:r w:rsidR="00032C22" w:rsidRPr="00970765">
        <w:t xml:space="preserve">ра і ротора згідно перетворень </w:t>
      </w:r>
      <w:r w:rsidR="00032C22" w:rsidRPr="00970765">
        <w:fldChar w:fldCharType="begin"/>
      </w:r>
      <w:r w:rsidR="00032C22" w:rsidRPr="00970765">
        <w:instrText xml:space="preserve"> GOTOBUTTON ZEqnNum983421  \* MERGEFORMAT </w:instrText>
      </w:r>
      <w:r w:rsidR="00032C22" w:rsidRPr="00970765">
        <w:fldChar w:fldCharType="begin"/>
      </w:r>
      <w:r w:rsidR="00032C22" w:rsidRPr="00970765">
        <w:instrText xml:space="preserve"> REF ZEqnNum983421 \* Charformat \! \* MERGEFORMAT </w:instrText>
      </w:r>
      <w:r w:rsidR="00032C22" w:rsidRPr="00970765">
        <w:fldChar w:fldCharType="separate"/>
      </w:r>
      <w:r w:rsidR="009D4FFD" w:rsidRPr="009D4FFD">
        <w:instrText>(2.26)</w:instrText>
      </w:r>
      <w:r w:rsidR="00032C22" w:rsidRPr="00970765">
        <w:fldChar w:fldCharType="end"/>
      </w:r>
      <w:r w:rsidR="00032C22" w:rsidRPr="00970765">
        <w:fldChar w:fldCharType="end"/>
      </w:r>
      <w:r w:rsidRPr="00970765">
        <w:t xml:space="preserve"> зображено на  ри</w:t>
      </w:r>
      <w:ins w:id="209" w:author="Пользователь Windows" w:date="2018-12-08T00:36:00Z">
        <w:r w:rsidR="00525855">
          <w:t>с.</w:t>
        </w:r>
      </w:ins>
      <w:ins w:id="210" w:author="Пользователь Windows" w:date="2018-12-10T10:58:00Z">
        <w:r w:rsidR="00525855">
          <w:t> </w:t>
        </w:r>
      </w:ins>
      <w:ins w:id="211" w:author="Пользователь Windows" w:date="2018-12-08T00:36:00Z">
        <w:r w:rsidR="00D81C83" w:rsidRPr="00970765">
          <w:fldChar w:fldCharType="begin"/>
        </w:r>
        <w:r w:rsidR="00D81C83" w:rsidRPr="00970765">
          <w:instrText xml:space="preserve"> REF _Ref531992705 \h </w:instrText>
        </w:r>
      </w:ins>
      <w:r w:rsidR="009347A9" w:rsidRPr="00970765">
        <w:instrText xml:space="preserve"> \* MERGEFORMAT </w:instrText>
      </w:r>
      <w:r w:rsidR="00D81C83" w:rsidRPr="00970765">
        <w:fldChar w:fldCharType="separate"/>
      </w:r>
      <w:del w:id="212" w:author="Пользователь Windows" w:date="2018-12-10T10:58:00Z">
        <w:r w:rsidR="009D4FFD" w:rsidRPr="00970765" w:rsidDel="00525855">
          <w:delText xml:space="preserve">Рисунок </w:delText>
        </w:r>
      </w:del>
      <w:r w:rsidR="009D4FFD">
        <w:t>2</w:t>
      </w:r>
      <w:r w:rsidR="009D4FFD" w:rsidRPr="00970765">
        <w:t>.</w:t>
      </w:r>
      <w:r w:rsidR="009D4FFD">
        <w:rPr>
          <w:noProof/>
        </w:rPr>
        <w:t>6</w:t>
      </w:r>
      <w:ins w:id="213" w:author="Пользователь Windows" w:date="2018-12-08T00:36:00Z">
        <w:r w:rsidR="00D81C83" w:rsidRPr="00970765">
          <w:fldChar w:fldCharType="end"/>
        </w:r>
      </w:ins>
      <w:del w:id="214" w:author="Пользователь Windows" w:date="2018-12-08T00:36:00Z">
        <w:r w:rsidRPr="00970765" w:rsidDel="00D81C83">
          <w:delText>с.2.5.</w:delText>
        </w:r>
      </w:del>
    </w:p>
    <w:bookmarkStart w:id="215" w:name="_MON_1426946810"/>
    <w:bookmarkStart w:id="216" w:name="_MON_1427025767"/>
    <w:bookmarkStart w:id="217" w:name="_MON_1427030801"/>
    <w:bookmarkStart w:id="218" w:name="_MON_1065099694"/>
    <w:bookmarkEnd w:id="215"/>
    <w:bookmarkEnd w:id="216"/>
    <w:bookmarkEnd w:id="217"/>
    <w:bookmarkEnd w:id="218"/>
    <w:bookmarkStart w:id="219" w:name="_MON_1066816714"/>
    <w:bookmarkEnd w:id="219"/>
    <w:p w:rsidR="00356875" w:rsidRPr="00970765" w:rsidRDefault="00356875" w:rsidP="00542941">
      <w:pPr>
        <w:pStyle w:val="diplomapictures"/>
        <w:pPrChange w:id="220" w:author="Пользователь Windows" w:date="2018-12-10T11:06:00Z">
          <w:pPr>
            <w:pStyle w:val="diplomapictures"/>
          </w:pPr>
        </w:pPrChange>
      </w:pPr>
      <w:r w:rsidRPr="00970765">
        <w:object w:dxaOrig="4770" w:dyaOrig="3210">
          <v:shape id="_x0000_i1101" type="#_x0000_t75" style="width:236.25pt;height:159pt" o:ole="" fillcolor="window">
            <v:imagedata r:id="rId160" o:title=""/>
          </v:shape>
          <o:OLEObject Type="Embed" ProgID="Word.Picture.8" ShapeID="_x0000_i1101" DrawAspect="Content" ObjectID="_1605947547" r:id="rId161"/>
        </w:object>
      </w:r>
    </w:p>
    <w:p w:rsidR="00356875" w:rsidRPr="00970765" w:rsidRDefault="00D81C83" w:rsidP="00542941">
      <w:pPr>
        <w:pStyle w:val="diplomapictures"/>
        <w:pPrChange w:id="221" w:author="Пользователь Windows" w:date="2018-12-10T11:06:00Z">
          <w:pPr>
            <w:pStyle w:val="Caption"/>
          </w:pPr>
        </w:pPrChange>
      </w:pPr>
      <w:bookmarkStart w:id="222" w:name="_Ref531992705"/>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6</w:t>
      </w:r>
      <w:r w:rsidR="00F2234E" w:rsidRPr="00970765">
        <w:fldChar w:fldCharType="end"/>
      </w:r>
      <w:del w:id="223"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6</w:delText>
        </w:r>
        <w:r w:rsidR="005A1E82" w:rsidRPr="00970765" w:rsidDel="0040770A">
          <w:fldChar w:fldCharType="end"/>
        </w:r>
      </w:del>
      <w:del w:id="224" w:author="Пользователь Windows" w:date="2018-12-08T00:36:00Z">
        <w:r w:rsidRPr="00970765" w:rsidDel="00D81C83">
          <w:fldChar w:fldCharType="begin"/>
        </w:r>
        <w:r w:rsidRPr="00970765" w:rsidDel="00D81C83">
          <w:delInstrText xml:space="preserve"> STYLEREF 1 \s </w:delInstrText>
        </w:r>
        <w:r w:rsidRPr="00970765" w:rsidDel="00D81C83">
          <w:fldChar w:fldCharType="separate"/>
        </w:r>
        <w:r w:rsidRPr="00970765" w:rsidDel="00D81C83">
          <w:delText>2</w:delText>
        </w:r>
        <w:r w:rsidRPr="00970765" w:rsidDel="00D81C83">
          <w:fldChar w:fldCharType="end"/>
        </w:r>
        <w:r w:rsidRPr="00970765" w:rsidDel="00D81C83">
          <w:delText>.</w:delText>
        </w:r>
        <w:r w:rsidRPr="00970765" w:rsidDel="00D81C83">
          <w:fldChar w:fldCharType="begin"/>
        </w:r>
        <w:r w:rsidRPr="00970765" w:rsidDel="00D81C83">
          <w:delInstrText xml:space="preserve"> SEQ Figure \* ARABIC \s 1 </w:delInstrText>
        </w:r>
        <w:r w:rsidRPr="00970765" w:rsidDel="00D81C83">
          <w:fldChar w:fldCharType="separate"/>
        </w:r>
        <w:r w:rsidRPr="00970765" w:rsidDel="00D81C83">
          <w:delText>6</w:delText>
        </w:r>
        <w:r w:rsidRPr="00970765" w:rsidDel="00D81C83">
          <w:fldChar w:fldCharType="end"/>
        </w:r>
      </w:del>
      <w:bookmarkEnd w:id="222"/>
      <w:r w:rsidR="00356875" w:rsidRPr="00970765">
        <w:t xml:space="preserve"> – Перетворення систем координат синхронного двигуна.</w:t>
      </w:r>
    </w:p>
    <w:p w:rsidR="00356875" w:rsidRPr="00970765" w:rsidRDefault="00356875" w:rsidP="00A2252C">
      <w:pPr>
        <w:pStyle w:val="1"/>
      </w:pPr>
      <w:r w:rsidRPr="00970765">
        <w:t>Модуль вектора потокозчеплення ротора з (2.25) має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1960" w:dyaOrig="380">
          <v:shape id="_x0000_i1102" type="#_x0000_t75" style="width:98.25pt;height:18.75pt" o:ole="" fillcolor="window">
            <v:imagedata r:id="rId162" o:title=""/>
          </v:shape>
          <o:OLEObject Type="Embed" ProgID="Equation.DSMT4" ShapeID="_x0000_i1102" DrawAspect="Content" ObjectID="_1605947548" r:id="rId16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9D4FFD">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9D4FFD">
        <w:rPr>
          <w:rFonts w:cs="Times New Roman"/>
          <w:noProof/>
          <w:sz w:val="26"/>
          <w:szCs w:val="26"/>
        </w:rPr>
        <w:instrText>27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Структурна схема СД </w:t>
      </w:r>
      <w:r w:rsidR="009076BD" w:rsidRPr="00970765">
        <w:t>представлена</w:t>
      </w:r>
      <w:r w:rsidRPr="00970765">
        <w:t xml:space="preserve"> на рис.2.6.</w:t>
      </w:r>
    </w:p>
    <w:p w:rsidR="00356875" w:rsidRPr="00970765" w:rsidRDefault="00356875" w:rsidP="00A2252C">
      <w:pPr>
        <w:pStyle w:val="1"/>
      </w:pPr>
      <w:r w:rsidRPr="00970765">
        <w:t>Модель СД в координатах ротора має наступні властивості:</w:t>
      </w:r>
    </w:p>
    <w:p w:rsidR="00356875" w:rsidRPr="00970765" w:rsidRDefault="00356875" w:rsidP="00A2252C">
      <w:pPr>
        <w:pStyle w:val="1"/>
      </w:pPr>
      <w:r w:rsidRPr="00970765">
        <w:lastRenderedPageBreak/>
        <w:t xml:space="preserve"> – рівняння СД, що записані в системі координат ротора, не залежать від кутового положення, але є нелінійними;</w:t>
      </w:r>
    </w:p>
    <w:p w:rsidR="00356875" w:rsidRPr="00970765" w:rsidRDefault="00356875" w:rsidP="00A2252C">
      <w:pPr>
        <w:pStyle w:val="1"/>
      </w:pPr>
      <w:r w:rsidRPr="00970765">
        <w:t xml:space="preserve"> – момент СД є лінійною функцією квадратурної компоненти струму статора </w:t>
      </w:r>
      <w:r w:rsidRPr="00970765">
        <w:rPr>
          <w:position w:val="-16"/>
        </w:rPr>
        <w:object w:dxaOrig="300" w:dyaOrig="420">
          <v:shape id="_x0000_i1103" type="#_x0000_t75" style="width:15pt;height:19.5pt" o:ole="">
            <v:imagedata r:id="rId164" o:title=""/>
          </v:shape>
          <o:OLEObject Type="Embed" ProgID="Equation.DSMT4" ShapeID="_x0000_i1103" DrawAspect="Content" ObjectID="_1605947549" r:id="rId165"/>
        </w:object>
      </w:r>
      <w:r w:rsidRPr="00970765">
        <w:t xml:space="preserve"> і не залежить від </w:t>
      </w:r>
      <w:r w:rsidRPr="00970765">
        <w:rPr>
          <w:position w:val="-12"/>
        </w:rPr>
        <w:object w:dxaOrig="300" w:dyaOrig="380">
          <v:shape id="_x0000_i1104" type="#_x0000_t75" style="width:15pt;height:18.75pt" o:ole="">
            <v:imagedata r:id="rId166" o:title=""/>
          </v:shape>
          <o:OLEObject Type="Embed" ProgID="Equation.DSMT4" ShapeID="_x0000_i1104" DrawAspect="Content" ObjectID="_1605947550" r:id="rId167"/>
        </w:object>
      </w:r>
      <w:r w:rsidRPr="00970765">
        <w:t xml:space="preserve"> за умов відсутності явнополюсності;</w:t>
      </w:r>
    </w:p>
    <w:p w:rsidR="00356875" w:rsidRPr="00970765" w:rsidRDefault="00356875" w:rsidP="00A2252C">
      <w:pPr>
        <w:pStyle w:val="1"/>
      </w:pPr>
      <w:r w:rsidRPr="00970765">
        <w:t xml:space="preserve"> – модуль вектора потокозчеплення ротора </w:t>
      </w:r>
      <w:r w:rsidRPr="00970765">
        <w:rPr>
          <w:position w:val="-12"/>
        </w:rPr>
        <w:object w:dxaOrig="400" w:dyaOrig="380">
          <v:shape id="_x0000_i1105" type="#_x0000_t75" style="width:19.5pt;height:18.75pt" o:ole="" fillcolor="window">
            <v:imagedata r:id="rId168" o:title=""/>
          </v:shape>
          <o:OLEObject Type="Embed" ProgID="Equation.DSMT4" ShapeID="_x0000_i1105" DrawAspect="Content" ObjectID="_1605947551" r:id="rId169"/>
        </w:object>
      </w:r>
      <w:r w:rsidRPr="00970765">
        <w:t xml:space="preserve"> залежить лінійно від прямої компоненти струму статора </w:t>
      </w:r>
      <w:r w:rsidRPr="00970765">
        <w:rPr>
          <w:position w:val="-12"/>
        </w:rPr>
        <w:object w:dxaOrig="300" w:dyaOrig="380">
          <v:shape id="_x0000_i1106" type="#_x0000_t75" style="width:15pt;height:18.75pt" o:ole="" fillcolor="window">
            <v:imagedata r:id="rId170" o:title=""/>
          </v:shape>
          <o:OLEObject Type="Embed" ProgID="Equation.DSMT4" ShapeID="_x0000_i1106" DrawAspect="Content" ObjectID="_1605947552" r:id="rId171"/>
        </w:object>
      </w:r>
      <w:r w:rsidRPr="00970765">
        <w:t>.</w:t>
      </w:r>
    </w:p>
    <w:bookmarkStart w:id="225" w:name="_MON_1178387836"/>
    <w:bookmarkStart w:id="226" w:name="_MON_1178387990"/>
    <w:bookmarkStart w:id="227" w:name="_MON_1179557958"/>
    <w:bookmarkStart w:id="228" w:name="_MON_1180116768"/>
    <w:bookmarkStart w:id="229" w:name="_MON_1324562027"/>
    <w:bookmarkStart w:id="230" w:name="_MON_1324562428"/>
    <w:bookmarkStart w:id="231" w:name="_MON_1324562488"/>
    <w:bookmarkStart w:id="232" w:name="_MON_1324563562"/>
    <w:bookmarkStart w:id="233" w:name="_MON_1426946816"/>
    <w:bookmarkStart w:id="234" w:name="_MON_1427025773"/>
    <w:bookmarkStart w:id="235" w:name="_MON_1427030807"/>
    <w:bookmarkStart w:id="236" w:name="_MON_1065813701"/>
    <w:bookmarkStart w:id="237" w:name="_MON_1065813839"/>
    <w:bookmarkStart w:id="238" w:name="_MON_1067082751"/>
    <w:bookmarkStart w:id="239" w:name="_MON_1067082799"/>
    <w:bookmarkStart w:id="240" w:name="_MON_1067163330"/>
    <w:bookmarkStart w:id="241" w:name="_MON_1067163362"/>
    <w:bookmarkStart w:id="242" w:name="_MON_1067163436"/>
    <w:bookmarkStart w:id="243" w:name="_MON_1067621022"/>
    <w:bookmarkStart w:id="244" w:name="_MON_1067621264"/>
    <w:bookmarkStart w:id="245" w:name="_MON_1067621296"/>
    <w:bookmarkStart w:id="246" w:name="_MON_1067668593"/>
    <w:bookmarkStart w:id="247" w:name="_MON_1178353152"/>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Start w:id="248" w:name="_MON_1178386073"/>
    <w:bookmarkEnd w:id="248"/>
    <w:p w:rsidR="00D81C83" w:rsidRPr="00970765" w:rsidRDefault="00356875" w:rsidP="00542941">
      <w:pPr>
        <w:pStyle w:val="diplomapictures"/>
        <w:rPr>
          <w:ins w:id="249" w:author="Пользователь Windows" w:date="2018-12-08T00:36:00Z"/>
        </w:rPr>
        <w:pPrChange w:id="250" w:author="Пользователь Windows" w:date="2018-12-10T11:06:00Z">
          <w:pPr>
            <w:pStyle w:val="diplomapictures"/>
          </w:pPr>
        </w:pPrChange>
      </w:pPr>
      <w:r w:rsidRPr="00970765">
        <w:object w:dxaOrig="9270" w:dyaOrig="4650">
          <v:shape id="_x0000_i1107" type="#_x0000_t75" style="width:351pt;height:175.5pt" o:ole="" fillcolor="window">
            <v:imagedata r:id="rId172" o:title=""/>
          </v:shape>
          <o:OLEObject Type="Embed" ProgID="Word.Picture.8" ShapeID="_x0000_i1107" DrawAspect="Content" ObjectID="_1605947553" r:id="rId173"/>
        </w:object>
      </w:r>
    </w:p>
    <w:p w:rsidR="00356875" w:rsidRPr="00970765" w:rsidDel="00D81C83" w:rsidRDefault="00D81C83" w:rsidP="00542941">
      <w:pPr>
        <w:pStyle w:val="diplomapictures"/>
        <w:rPr>
          <w:del w:id="251" w:author="Пользователь Windows" w:date="2018-12-08T00:37:00Z"/>
        </w:rPr>
        <w:pPrChange w:id="252" w:author="Пользователь Windows" w:date="2018-12-10T11:06:00Z">
          <w:pPr>
            <w:pStyle w:val="diplomapictures"/>
          </w:pPr>
        </w:pPrChange>
      </w:pPr>
      <w:ins w:id="253" w:author="Пользователь Windows" w:date="2018-12-08T00:37:00Z">
        <w:r w:rsidRPr="00970765">
          <w:t xml:space="preserve">Рисунок </w:t>
        </w:r>
      </w:ins>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7</w:t>
      </w:r>
      <w:r w:rsidR="00F2234E" w:rsidRPr="00970765">
        <w:fldChar w:fldCharType="end"/>
      </w:r>
      <w:del w:id="254"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7</w:delText>
        </w:r>
        <w:r w:rsidR="005A1E82" w:rsidRPr="00970765" w:rsidDel="0040770A">
          <w:fldChar w:fldCharType="end"/>
        </w:r>
      </w:del>
      <w:ins w:id="255" w:author="Пользователь Windows" w:date="2018-12-08T00:37:00Z">
        <w:r w:rsidRPr="00970765">
          <w:t>– Структурна схема СД із збудженням від постійних магнітів</w:t>
        </w:r>
      </w:ins>
    </w:p>
    <w:p w:rsidR="00D81C83" w:rsidRPr="00970765" w:rsidRDefault="00D81C83" w:rsidP="00542941">
      <w:pPr>
        <w:pStyle w:val="diplomapictures"/>
        <w:rPr>
          <w:ins w:id="256" w:author="Пользователь Windows" w:date="2018-12-08T00:37:00Z"/>
        </w:rPr>
        <w:pPrChange w:id="257" w:author="Пользователь Windows" w:date="2018-12-10T11:06:00Z">
          <w:pPr>
            <w:pStyle w:val="diplomapictures"/>
          </w:pPr>
        </w:pPrChange>
      </w:pPr>
    </w:p>
    <w:p w:rsidR="00356875" w:rsidRPr="00970765" w:rsidRDefault="00356875">
      <w:pPr>
        <w:ind w:left="567" w:firstLine="0"/>
        <w:pPrChange w:id="258" w:author="Пользователь Windows" w:date="2018-12-08T00:37:00Z">
          <w:pPr>
            <w:pStyle w:val="diplomapictures"/>
          </w:pPr>
        </w:pPrChange>
      </w:pPr>
      <w:del w:id="259" w:author="Пользователь Windows" w:date="2018-12-08T00:37:00Z">
        <w:r w:rsidRPr="00970765" w:rsidDel="00D81C83">
          <w:delText>Ри</w:delText>
        </w:r>
        <w:r w:rsidR="00032C22" w:rsidRPr="00970765" w:rsidDel="00D81C83">
          <w:delText xml:space="preserve">сунок </w:delText>
        </w:r>
      </w:del>
      <w:del w:id="260" w:author="Пользователь Windows" w:date="2018-12-08T00:36:00Z">
        <w:r w:rsidR="00032C22" w:rsidRPr="00970765" w:rsidDel="00D81C83">
          <w:delText>2.6</w:delText>
        </w:r>
      </w:del>
      <w:del w:id="261" w:author="Пользователь Windows" w:date="2018-12-08T00:37:00Z">
        <w:r w:rsidR="00032C22" w:rsidRPr="00970765" w:rsidDel="00D81C83">
          <w:delText xml:space="preserve"> </w:delText>
        </w:r>
        <w:r w:rsidRPr="00970765" w:rsidDel="00D81C83">
          <w:delText>– Структурна схема СД із збудженням від постійних магнітів</w:delText>
        </w:r>
      </w:del>
    </w:p>
    <w:p w:rsidR="00356875" w:rsidRPr="00970765" w:rsidRDefault="007C7A21" w:rsidP="004D4FD2">
      <w:pPr>
        <w:pStyle w:val="Heading2"/>
        <w:spacing w:line="480" w:lineRule="auto"/>
      </w:pPr>
      <w:bookmarkStart w:id="262" w:name="_Toc532032271"/>
      <w:r w:rsidRPr="00970765">
        <w:t>2.5</w:t>
      </w:r>
      <w:r w:rsidRPr="00970765">
        <w:tab/>
      </w:r>
      <w:r w:rsidR="00356875" w:rsidRPr="00970765">
        <w:t>Векторне керування кутовою швидкістю</w:t>
      </w:r>
      <w:bookmarkEnd w:id="262"/>
    </w:p>
    <w:p w:rsidR="00356875" w:rsidRPr="00970765" w:rsidRDefault="00356875" w:rsidP="00A2252C">
      <w:pPr>
        <w:pStyle w:val="1"/>
      </w:pPr>
      <w:r w:rsidRPr="00970765">
        <w:t xml:space="preserve">За умов струмового керування </w:t>
      </w:r>
      <w:r w:rsidRPr="00970765">
        <w:rPr>
          <w:position w:val="-16"/>
        </w:rPr>
        <w:object w:dxaOrig="840" w:dyaOrig="460">
          <v:shape id="_x0000_i1108" type="#_x0000_t75" style="width:42pt;height:22.5pt" o:ole="">
            <v:imagedata r:id="rId174" o:title=""/>
          </v:shape>
          <o:OLEObject Type="Embed" ProgID="Equation.DSMT4" ShapeID="_x0000_i1108" DrawAspect="Content" ObjectID="_1605947554" r:id="rId175"/>
        </w:object>
      </w:r>
      <w:r w:rsidRPr="00970765">
        <w:t xml:space="preserve">,  яке асимптотично забезпечується при збільшенні коефіцієнтів регуляторів струму </w:t>
      </w:r>
      <w:r w:rsidRPr="00970765">
        <w:rPr>
          <w:position w:val="-12"/>
        </w:rPr>
        <w:object w:dxaOrig="279" w:dyaOrig="380">
          <v:shape id="_x0000_i1109" type="#_x0000_t75" style="width:14.25pt;height:19.5pt" o:ole="">
            <v:imagedata r:id="rId176" o:title=""/>
          </v:shape>
          <o:OLEObject Type="Embed" ProgID="Equation.DSMT4" ShapeID="_x0000_i1109" DrawAspect="Content" ObjectID="_1605947555" r:id="rId177"/>
        </w:object>
      </w:r>
      <w:r w:rsidRPr="00970765">
        <w:t xml:space="preserve"> та </w:t>
      </w:r>
      <w:r w:rsidRPr="00970765">
        <w:rPr>
          <w:position w:val="-12"/>
        </w:rPr>
        <w:object w:dxaOrig="320" w:dyaOrig="380">
          <v:shape id="_x0000_i1110" type="#_x0000_t75" style="width:15.75pt;height:19.5pt" o:ole="">
            <v:imagedata r:id="rId178" o:title=""/>
          </v:shape>
          <o:OLEObject Type="Embed" ProgID="Equation.DSMT4" ShapeID="_x0000_i1110" DrawAspect="Content" ObjectID="_1605947556" r:id="rId179"/>
        </w:object>
      </w:r>
      <w:r w:rsidRPr="00970765">
        <w:t xml:space="preserve">, досягається моментне керування СД так, що </w:t>
      </w:r>
      <w:r w:rsidRPr="00970765">
        <w:object w:dxaOrig="940" w:dyaOrig="340">
          <v:shape id="_x0000_i1111" type="#_x0000_t75" style="width:47.25pt;height:16.5pt" o:ole="">
            <v:imagedata r:id="rId180" o:title=""/>
          </v:shape>
          <o:OLEObject Type="Embed" ProgID="Equation.DSMT4" ShapeID="_x0000_i1111" DrawAspect="Content" ObjectID="_1605947557" r:id="rId181"/>
        </w:object>
      </w:r>
      <w:r w:rsidRPr="00970765">
        <w:t>. При цьому СД описується лінійним диференційним рівнянням першого порядку у вигляді (2.34) – (2.36), де момент М може розглядатися як керуюча дія [</w:t>
      </w:r>
      <w:r w:rsidR="00F84A9B" w:rsidRPr="00970765">
        <w:t>3</w:t>
      </w:r>
      <w:r w:rsidRPr="00970765">
        <w:t>].</w:t>
      </w:r>
    </w:p>
    <w:p w:rsidR="00356875" w:rsidRPr="00970765" w:rsidRDefault="00356875" w:rsidP="00A2252C">
      <w:pPr>
        <w:pStyle w:val="1"/>
      </w:pPr>
      <w:r w:rsidRPr="00970765">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970765" w:rsidRDefault="00356875" w:rsidP="00A2252C">
      <w:pPr>
        <w:pStyle w:val="1"/>
      </w:pPr>
      <w:r w:rsidRPr="00970765">
        <w:t>b1) момент інерції J – відомий і сталий;</w:t>
      </w:r>
    </w:p>
    <w:p w:rsidR="00356875" w:rsidRPr="00970765" w:rsidRDefault="00356875" w:rsidP="00A2252C">
      <w:pPr>
        <w:pStyle w:val="1"/>
      </w:pPr>
      <w:r w:rsidRPr="00970765">
        <w:t xml:space="preserve">b2) момент навантаження </w:t>
      </w:r>
      <w:r w:rsidRPr="00970765">
        <w:rPr>
          <w:position w:val="-12"/>
        </w:rPr>
        <w:object w:dxaOrig="440" w:dyaOrig="380">
          <v:shape id="_x0000_i1112" type="#_x0000_t75" style="width:21.75pt;height:19.5pt" o:ole="">
            <v:imagedata r:id="rId182" o:title=""/>
          </v:shape>
          <o:OLEObject Type="Embed" ProgID="Equation.DSMT4" ShapeID="_x0000_i1112" DrawAspect="Content" ObjectID="_1605947558" r:id="rId183"/>
        </w:object>
      </w:r>
      <w:r w:rsidRPr="00970765">
        <w:t xml:space="preserve"> – обмежений невідомий і сталий;</w:t>
      </w:r>
    </w:p>
    <w:p w:rsidR="00356875" w:rsidRPr="00970765" w:rsidRDefault="00356875" w:rsidP="00A2252C">
      <w:pPr>
        <w:pStyle w:val="1"/>
      </w:pPr>
      <w:r w:rsidRPr="00970765">
        <w:t xml:space="preserve">b3) кутове положення </w:t>
      </w:r>
      <w:r w:rsidRPr="00970765">
        <w:rPr>
          <w:position w:val="-6"/>
        </w:rPr>
        <w:object w:dxaOrig="220" w:dyaOrig="300">
          <v:shape id="_x0000_i1113" type="#_x0000_t75" style="width:11.25pt;height:15pt" o:ole="">
            <v:imagedata r:id="rId184" o:title=""/>
          </v:shape>
          <o:OLEObject Type="Embed" ProgID="Equation.DSMT4" ShapeID="_x0000_i1113" DrawAspect="Content" ObjectID="_1605947559" r:id="rId185"/>
        </w:object>
      </w:r>
      <w:r w:rsidRPr="00970765">
        <w:t xml:space="preserve"> і кутова швидкість </w:t>
      </w:r>
      <w:r w:rsidRPr="00970765">
        <w:rPr>
          <w:position w:val="-6"/>
        </w:rPr>
        <w:object w:dxaOrig="260" w:dyaOrig="240">
          <v:shape id="_x0000_i1114" type="#_x0000_t75" style="width:12.75pt;height:12pt" o:ole="">
            <v:imagedata r:id="rId186" o:title=""/>
          </v:shape>
          <o:OLEObject Type="Embed" ProgID="Equation.DSMT4" ShapeID="_x0000_i1114" DrawAspect="Content" ObjectID="_1605947560" r:id="rId187"/>
        </w:object>
      </w:r>
      <w:r w:rsidRPr="00970765">
        <w:t xml:space="preserve"> вимірюються;</w:t>
      </w:r>
    </w:p>
    <w:p w:rsidR="00356875" w:rsidRPr="00970765" w:rsidRDefault="00356875" w:rsidP="00A2252C">
      <w:pPr>
        <w:pStyle w:val="1"/>
      </w:pPr>
      <w:r w:rsidRPr="00970765">
        <w:lastRenderedPageBreak/>
        <w:t xml:space="preserve">b4) задана траєкторія змін кутової швидкості </w:t>
      </w:r>
      <w:r w:rsidRPr="00970765">
        <w:rPr>
          <w:position w:val="-14"/>
        </w:rPr>
        <w:object w:dxaOrig="680" w:dyaOrig="440">
          <v:shape id="_x0000_i1115" type="#_x0000_t75" style="width:34.5pt;height:21.75pt" o:ole="">
            <v:imagedata r:id="rId188" o:title=""/>
          </v:shape>
          <o:OLEObject Type="Embed" ProgID="Equation.DSMT4" ShapeID="_x0000_i1115" DrawAspect="Content" ObjectID="_1605947561" r:id="rId189"/>
        </w:object>
      </w:r>
      <w:r w:rsidRPr="00970765">
        <w:t xml:space="preserve"> має обмежену відому похідну </w:t>
      </w:r>
      <w:r w:rsidRPr="00970765">
        <w:rPr>
          <w:position w:val="-14"/>
        </w:rPr>
        <w:object w:dxaOrig="680" w:dyaOrig="440">
          <v:shape id="_x0000_i1116" type="#_x0000_t75" style="width:34.5pt;height:21.75pt" o:ole="">
            <v:imagedata r:id="rId190" o:title=""/>
          </v:shape>
          <o:OLEObject Type="Embed" ProgID="Equation.DSMT4" ShapeID="_x0000_i1116" DrawAspect="Content" ObjectID="_1605947562" r:id="rId191"/>
        </w:object>
      </w:r>
      <w:r w:rsidRPr="00970765">
        <w:t>.</w:t>
      </w:r>
    </w:p>
    <w:p w:rsidR="00356875" w:rsidRPr="00970765" w:rsidRDefault="00356875" w:rsidP="00A2252C">
      <w:pPr>
        <w:pStyle w:val="1"/>
      </w:pPr>
      <w:r w:rsidRPr="00970765">
        <w:t>При виконанні цих умов необхідно сконструювати алгоритм керування кутовою швидкістю СД, який би гарантував:</w:t>
      </w:r>
    </w:p>
    <w:p w:rsidR="00356875" w:rsidRPr="00970765" w:rsidRDefault="00356875" w:rsidP="00A2252C">
      <w:pPr>
        <w:pStyle w:val="1"/>
      </w:pPr>
      <w:r w:rsidRPr="00970765">
        <w:t>О1) асимптотичне відпрацювання заданих траєкторій руху</w:t>
      </w:r>
    </w:p>
    <w:p w:rsidR="00356875" w:rsidRPr="00970765" w:rsidRDefault="00356875" w:rsidP="00EA2F7B">
      <w:pPr>
        <w:pStyle w:val="formula"/>
      </w:pPr>
      <w:r w:rsidRPr="00970765">
        <w:tab/>
      </w:r>
      <w:r w:rsidRPr="00970765">
        <w:rPr>
          <w:position w:val="-22"/>
        </w:rPr>
        <w:object w:dxaOrig="1060" w:dyaOrig="480">
          <v:shape id="_x0000_i1117" type="#_x0000_t75" style="width:52.5pt;height:24pt" o:ole="">
            <v:imagedata r:id="rId192" o:title=""/>
          </v:shape>
          <o:OLEObject Type="Embed" ProgID="Equation.DSMT4" ShapeID="_x0000_i1117" DrawAspect="Content" ObjectID="_1605947563" r:id="rId193"/>
        </w:object>
      </w:r>
      <w:r w:rsidRPr="00970765">
        <w:t>,</w: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28</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6"/>
        </w:rPr>
        <w:object w:dxaOrig="1219" w:dyaOrig="360">
          <v:shape id="_x0000_i1118" type="#_x0000_t75" style="width:60.75pt;height:18.75pt" o:ole="">
            <v:imagedata r:id="rId194" o:title=""/>
          </v:shape>
          <o:OLEObject Type="Embed" ProgID="Equation.DSMT4" ShapeID="_x0000_i1118" DrawAspect="Content" ObjectID="_1605947564" r:id="rId195"/>
        </w:object>
      </w:r>
      <w:r w:rsidRPr="00970765">
        <w:t xml:space="preserve"> – похибка відпрацювання;</w:t>
      </w:r>
    </w:p>
    <w:p w:rsidR="00356875" w:rsidRPr="00970765" w:rsidRDefault="00356875" w:rsidP="00A2252C">
      <w:pPr>
        <w:pStyle w:val="1"/>
      </w:pPr>
      <w:r w:rsidRPr="00970765">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970765" w:rsidRDefault="00032C22" w:rsidP="00A2252C">
      <w:pPr>
        <w:pStyle w:val="1"/>
      </w:pPr>
      <w:r w:rsidRPr="00970765">
        <w:t xml:space="preserve">Запишемо </w:t>
      </w:r>
      <w:r w:rsidRPr="00970765">
        <w:fldChar w:fldCharType="begin"/>
      </w:r>
      <w:r w:rsidRPr="00970765">
        <w:instrText xml:space="preserve"> GOTOBUTTON ZEqnNum983421  \* MERGEFORMAT </w:instrText>
      </w:r>
      <w:r w:rsidRPr="00970765">
        <w:fldChar w:fldCharType="begin"/>
      </w:r>
      <w:r w:rsidRPr="00970765">
        <w:instrText xml:space="preserve"> REF ZEqnNum983421 \* Charformat \! \* MERGEFORMAT </w:instrText>
      </w:r>
      <w:r w:rsidRPr="00970765">
        <w:fldChar w:fldCharType="separate"/>
      </w:r>
      <w:r w:rsidR="009D4FFD" w:rsidRPr="009D4FFD">
        <w:instrText>(2.26)</w:instrText>
      </w:r>
      <w:r w:rsidRPr="00970765">
        <w:fldChar w:fldCharType="end"/>
      </w:r>
      <w:r w:rsidRPr="00970765">
        <w:fldChar w:fldCharType="end"/>
      </w:r>
      <w:r w:rsidR="00356875" w:rsidRPr="00970765">
        <w:t xml:space="preserve"> в похибках відпрацювання</w:t>
      </w:r>
    </w:p>
    <w:p w:rsidR="00356875" w:rsidRPr="00970765" w:rsidRDefault="00356875" w:rsidP="00EA2F7B">
      <w:pPr>
        <w:pStyle w:val="formula"/>
      </w:pPr>
      <w:r w:rsidRPr="00970765">
        <w:tab/>
      </w:r>
      <w:r w:rsidRPr="00970765">
        <w:object w:dxaOrig="2540" w:dyaOrig="420">
          <v:shape id="_x0000_i1119" type="#_x0000_t75" style="width:127.5pt;height:20.25pt" o:ole="">
            <v:imagedata r:id="rId196" o:title=""/>
          </v:shape>
          <o:OLEObject Type="Embed" ProgID="Equation.DSMT4" ShapeID="_x0000_i1119" DrawAspect="Content" ObjectID="_1605947565" r:id="rId197"/>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263" w:name="ZEqnNum931523"/>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29</w:instrText>
        </w:r>
      </w:fldSimple>
      <w:r w:rsidRPr="00970765">
        <w:instrText>)</w:instrText>
      </w:r>
      <w:bookmarkEnd w:id="263"/>
      <w:r w:rsidRPr="00970765">
        <w:fldChar w:fldCharType="end"/>
      </w:r>
    </w:p>
    <w:p w:rsidR="00356875" w:rsidRPr="00970765" w:rsidRDefault="00356875" w:rsidP="00A2252C">
      <w:pPr>
        <w:pStyle w:val="1"/>
      </w:pPr>
      <w:r w:rsidRPr="00970765">
        <w:t xml:space="preserve">Оскільки в </w:t>
      </w:r>
      <w:r w:rsidRPr="00970765">
        <w:fldChar w:fldCharType="begin"/>
      </w:r>
      <w:r w:rsidRPr="00970765">
        <w:instrText xml:space="preserve"> GOTOBUTTON ZEqnNum931523  \* MERGEFORMAT </w:instrText>
      </w:r>
      <w:r w:rsidR="005F4B74" w:rsidRPr="00970765">
        <w:fldChar w:fldCharType="begin"/>
      </w:r>
      <w:r w:rsidR="005F4B74" w:rsidRPr="00970765">
        <w:instrText xml:space="preserve"> REF ZEqnNum931523 \* Charformat \! \* MERGEFORMAT </w:instrText>
      </w:r>
      <w:r w:rsidR="005F4B74" w:rsidRPr="00970765">
        <w:fldChar w:fldCharType="separate"/>
      </w:r>
      <w:r w:rsidR="009D4FFD" w:rsidRPr="00970765">
        <w:instrText>(</w:instrText>
      </w:r>
      <w:r w:rsidR="009D4FFD">
        <w:instrText>2</w:instrText>
      </w:r>
      <w:r w:rsidR="009D4FFD" w:rsidRPr="00970765">
        <w:instrText>.</w:instrText>
      </w:r>
      <w:r w:rsidR="009D4FFD">
        <w:instrText>29</w:instrText>
      </w:r>
      <w:r w:rsidR="009D4FFD" w:rsidRPr="00970765">
        <w:instrText>)</w:instrText>
      </w:r>
      <w:r w:rsidR="005F4B74" w:rsidRPr="00970765">
        <w:fldChar w:fldCharType="end"/>
      </w:r>
      <w:r w:rsidRPr="00970765">
        <w:fldChar w:fldCharType="end"/>
      </w:r>
      <w:r w:rsidRPr="00970765">
        <w:t xml:space="preserve"> </w:t>
      </w:r>
      <w:r w:rsidRPr="00970765">
        <w:rPr>
          <w:position w:val="-12"/>
        </w:rPr>
        <w:object w:dxaOrig="740" w:dyaOrig="420">
          <v:shape id="_x0000_i1120" type="#_x0000_t75" style="width:36.75pt;height:20.25pt" o:ole="">
            <v:imagedata r:id="rId198" o:title=""/>
          </v:shape>
          <o:OLEObject Type="Embed" ProgID="Equation.DSMT4" ShapeID="_x0000_i1120" DrawAspect="Content" ObjectID="_1605947566" r:id="rId199"/>
        </w:object>
      </w:r>
      <w:r w:rsidRPr="00970765">
        <w:t xml:space="preserve"> є невідомою константою, то визначимо її оцінку </w:t>
      </w:r>
      <w:r w:rsidRPr="00970765">
        <w:rPr>
          <w:position w:val="-12"/>
        </w:rPr>
        <w:object w:dxaOrig="440" w:dyaOrig="440">
          <v:shape id="_x0000_i1121" type="#_x0000_t75" style="width:21.75pt;height:21.75pt" o:ole="">
            <v:imagedata r:id="rId200" o:title=""/>
          </v:shape>
          <o:OLEObject Type="Embed" ProgID="Equation.DSMT4" ShapeID="_x0000_i1121" DrawAspect="Content" ObjectID="_1605947567" r:id="rId201"/>
        </w:object>
      </w:r>
      <w:r w:rsidRPr="00970765">
        <w:t xml:space="preserve"> так, що похибка оцінювання буде</w:t>
      </w:r>
    </w:p>
    <w:p w:rsidR="00356875" w:rsidRPr="00970765" w:rsidRDefault="00356875" w:rsidP="00EA2F7B">
      <w:pPr>
        <w:pStyle w:val="formula"/>
      </w:pPr>
      <w:r w:rsidRPr="00970765">
        <w:tab/>
      </w:r>
      <w:r w:rsidRPr="00970765">
        <w:rPr>
          <w:position w:val="-28"/>
        </w:rPr>
        <w:object w:dxaOrig="1820" w:dyaOrig="720">
          <v:shape id="_x0000_i1122" type="#_x0000_t75" style="width:91.5pt;height:36.75pt" o:ole="">
            <v:imagedata r:id="rId202" o:title=""/>
          </v:shape>
          <o:OLEObject Type="Embed" ProgID="Equation.DSMT4" ShapeID="_x0000_i1122" DrawAspect="Content" ObjectID="_1605947568" r:id="rId203"/>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264" w:name="ZEqnNum965225"/>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30</w:instrText>
        </w:r>
      </w:fldSimple>
      <w:r w:rsidRPr="00970765">
        <w:instrText>)</w:instrText>
      </w:r>
      <w:bookmarkEnd w:id="264"/>
      <w:r w:rsidRPr="00970765">
        <w:fldChar w:fldCharType="end"/>
      </w:r>
    </w:p>
    <w:p w:rsidR="00356875" w:rsidRPr="00970765" w:rsidRDefault="00356875" w:rsidP="00A2252C">
      <w:pPr>
        <w:pStyle w:val="1"/>
      </w:pPr>
      <w:r w:rsidRPr="00970765">
        <w:t xml:space="preserve">Виходячи із рівняння </w:t>
      </w:r>
      <w:r w:rsidRPr="00970765">
        <w:fldChar w:fldCharType="begin"/>
      </w:r>
      <w:r w:rsidRPr="00970765">
        <w:instrText xml:space="preserve"> GOTOBUTTON ZEqnNum965225  \* MERGEFORMAT </w:instrText>
      </w:r>
      <w:r w:rsidRPr="00970765">
        <w:fldChar w:fldCharType="begin"/>
      </w:r>
      <w:r w:rsidRPr="00970765">
        <w:instrText xml:space="preserve"> REF ZEqnNum965225 \* Charformat \! \* MERGEFORMAT </w:instrText>
      </w:r>
      <w:r w:rsidRPr="00970765">
        <w:fldChar w:fldCharType="separate"/>
      </w:r>
      <w:r w:rsidR="009D4FFD" w:rsidRPr="00970765">
        <w:instrText>(</w:instrText>
      </w:r>
      <w:r w:rsidR="009D4FFD">
        <w:instrText>2</w:instrText>
      </w:r>
      <w:r w:rsidR="009D4FFD" w:rsidRPr="00970765">
        <w:instrText>.</w:instrText>
      </w:r>
      <w:r w:rsidR="009D4FFD">
        <w:instrText>30</w:instrText>
      </w:r>
      <w:r w:rsidR="009D4FFD" w:rsidRPr="00970765">
        <w:instrText>)</w:instrText>
      </w:r>
      <w:r w:rsidRPr="00970765">
        <w:fldChar w:fldCharType="end"/>
      </w:r>
      <w:r w:rsidRPr="00970765">
        <w:fldChar w:fldCharType="end"/>
      </w:r>
      <w:r w:rsidRPr="00970765">
        <w:t>, синтезуємо лінійний пропорційно-інтегральний (ПІ) регулятор швидкості у вигляді</w:t>
      </w:r>
    </w:p>
    <w:p w:rsidR="00356875" w:rsidRPr="00970765" w:rsidRDefault="00356875" w:rsidP="00EA2F7B">
      <w:pPr>
        <w:pStyle w:val="formula"/>
      </w:pPr>
      <w:r w:rsidRPr="00970765">
        <w:tab/>
      </w:r>
      <w:r w:rsidRPr="00970765">
        <w:rPr>
          <w:position w:val="-48"/>
        </w:rPr>
        <w:object w:dxaOrig="2840" w:dyaOrig="1100">
          <v:shape id="_x0000_i1123" type="#_x0000_t75" style="width:142.5pt;height:55.5pt" o:ole="">
            <v:imagedata r:id="rId204" o:title=""/>
          </v:shape>
          <o:OLEObject Type="Embed" ProgID="Equation.DSMT4" ShapeID="_x0000_i1123" DrawAspect="Content" ObjectID="_1605947569" r:id="rId205"/>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31</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14"/>
        </w:rPr>
        <w:object w:dxaOrig="1040" w:dyaOrig="420">
          <v:shape id="_x0000_i1124" type="#_x0000_t75" style="width:51.75pt;height:20.25pt" o:ole="">
            <v:imagedata r:id="rId206" o:title=""/>
          </v:shape>
          <o:OLEObject Type="Embed" ProgID="Equation.DSMT4" ShapeID="_x0000_i1124" DrawAspect="Content" ObjectID="_1605947570" r:id="rId207"/>
        </w:object>
      </w:r>
      <w:r w:rsidRPr="00970765">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970765" w:rsidRDefault="00356875" w:rsidP="00EA2F7B">
      <w:pPr>
        <w:pStyle w:val="formula"/>
      </w:pPr>
      <w:r w:rsidRPr="00970765">
        <w:tab/>
      </w:r>
      <w:r w:rsidRPr="00970765">
        <w:rPr>
          <w:position w:val="-42"/>
        </w:rPr>
        <w:object w:dxaOrig="1780" w:dyaOrig="980">
          <v:shape id="_x0000_i1125" type="#_x0000_t75" style="width:88.5pt;height:49.5pt" o:ole="">
            <v:imagedata r:id="rId208" o:title=""/>
          </v:shape>
          <o:OLEObject Type="Embed" ProgID="Equation.DSMT4" ShapeID="_x0000_i1125" DrawAspect="Content" ObjectID="_1605947571" r:id="rId209"/>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9D4FFD">
          <w:rPr>
            <w:noProof/>
          </w:rPr>
          <w:instrText>2</w:instrText>
        </w:r>
      </w:fldSimple>
      <w:r w:rsidRPr="00970765">
        <w:instrText>.</w:instrText>
      </w:r>
      <w:fldSimple w:instr=" SEQ MTEqn \c \* Arabic \* MERGEFORMAT ">
        <w:r w:rsidR="009D4FFD">
          <w:rPr>
            <w:noProof/>
          </w:rPr>
          <w:instrText>32</w:instrText>
        </w:r>
      </w:fldSimple>
      <w:r w:rsidRPr="00970765">
        <w:instrText>)</w:instrText>
      </w:r>
      <w:r w:rsidRPr="00970765">
        <w:fldChar w:fldCharType="end"/>
      </w:r>
    </w:p>
    <w:p w:rsidR="00356875" w:rsidRPr="00970765" w:rsidRDefault="00356875" w:rsidP="00A2252C">
      <w:pPr>
        <w:pStyle w:val="1"/>
      </w:pPr>
      <w:r w:rsidRPr="00970765">
        <w:lastRenderedPageBreak/>
        <w:t xml:space="preserve">Система другого порядку (2.55) є асимптотично стійкою при усіх </w:t>
      </w:r>
      <w:r w:rsidRPr="00970765">
        <w:rPr>
          <w:position w:val="-14"/>
        </w:rPr>
        <w:object w:dxaOrig="1460" w:dyaOrig="420">
          <v:shape id="_x0000_i1126" type="#_x0000_t75" style="width:72.75pt;height:20.25pt" o:ole="">
            <v:imagedata r:id="rId210" o:title=""/>
          </v:shape>
          <o:OLEObject Type="Embed" ProgID="Equation.DSMT4" ShapeID="_x0000_i1126" DrawAspect="Content" ObjectID="_1605947572" r:id="rId211"/>
        </w:object>
      </w:r>
      <w:r w:rsidRPr="00970765">
        <w:t xml:space="preserve">. Бажані показники якості керування забезпечується за рахунок вибору налагоджувальних параметрів регуляторів швидкості, </w:t>
      </w:r>
      <w:r w:rsidRPr="00970765">
        <w:rPr>
          <w:position w:val="-12"/>
        </w:rPr>
        <w:object w:dxaOrig="800" w:dyaOrig="380">
          <v:shape id="_x0000_i1127" type="#_x0000_t75" style="width:40.5pt;height:19.5pt" o:ole="">
            <v:imagedata r:id="rId212" o:title=""/>
          </v:shape>
          <o:OLEObject Type="Embed" ProgID="Equation.DSMT4" ShapeID="_x0000_i1127" DrawAspect="Content" ObjectID="_1605947573" r:id="rId213"/>
        </w:object>
      </w:r>
      <w:r w:rsidRPr="00970765">
        <w:t>.</w:t>
      </w:r>
    </w:p>
    <w:p w:rsidR="00356875" w:rsidRPr="00970765" w:rsidRDefault="00356875" w:rsidP="00A2252C">
      <w:pPr>
        <w:pStyle w:val="1"/>
      </w:pPr>
      <w:r w:rsidRPr="00970765">
        <w:t xml:space="preserve">Для досягнення коефіцієнтів демпфування </w:t>
      </w:r>
      <w:r w:rsidRPr="00970765">
        <w:rPr>
          <w:position w:val="-10"/>
        </w:rPr>
        <w:object w:dxaOrig="560" w:dyaOrig="340">
          <v:shape id="_x0000_i1128" type="#_x0000_t75" style="width:27.75pt;height:16.5pt" o:ole="">
            <v:imagedata r:id="rId214" o:title=""/>
          </v:shape>
          <o:OLEObject Type="Embed" ProgID="Equation.DSMT4" ShapeID="_x0000_i1128" DrawAspect="Content" ObjectID="_1605947574" r:id="rId215"/>
        </w:object>
      </w:r>
      <w:r w:rsidRPr="00970765">
        <w:t xml:space="preserve">, </w:t>
      </w:r>
      <w:r w:rsidRPr="00970765">
        <w:rPr>
          <w:position w:val="-26"/>
        </w:rPr>
        <w:object w:dxaOrig="880" w:dyaOrig="760">
          <v:shape id="_x0000_i1129" type="#_x0000_t75" style="width:44.25pt;height:37.5pt" o:ole="">
            <v:imagedata r:id="rId216" o:title=""/>
          </v:shape>
          <o:OLEObject Type="Embed" ProgID="Equation.DSMT4" ShapeID="_x0000_i1129" DrawAspect="Content" ObjectID="_1605947575" r:id="rId217"/>
        </w:object>
      </w:r>
      <w:r w:rsidRPr="00970765">
        <w:t xml:space="preserve"> у системі другого порядку (2.55) застосовується стандартне налагодження ПІ регулятора швидкості відповідно до співвідношення </w:t>
      </w:r>
      <w:r w:rsidRPr="00970765">
        <w:rPr>
          <w:position w:val="-26"/>
        </w:rPr>
        <w:object w:dxaOrig="1780" w:dyaOrig="740">
          <v:shape id="_x0000_i1130" type="#_x0000_t75" style="width:88.5pt;height:36.75pt" o:ole="">
            <v:imagedata r:id="rId218" o:title=""/>
          </v:shape>
          <o:OLEObject Type="Embed" ProgID="Equation.DSMT4" ShapeID="_x0000_i1130" DrawAspect="Content" ObjectID="_1605947576" r:id="rId219"/>
        </w:object>
      </w:r>
      <w:r w:rsidRPr="00970765">
        <w:t xml:space="preserve">, </w:t>
      </w:r>
      <w:r w:rsidRPr="00970765">
        <w:rPr>
          <w:position w:val="-38"/>
        </w:rPr>
        <w:object w:dxaOrig="2160" w:dyaOrig="900">
          <v:shape id="_x0000_i1131" type="#_x0000_t75" style="width:108.75pt;height:45pt" o:ole="">
            <v:imagedata r:id="rId220" o:title=""/>
          </v:shape>
          <o:OLEObject Type="Embed" ProgID="Equation.DSMT4" ShapeID="_x0000_i1131" DrawAspect="Content" ObjectID="_1605947577" r:id="rId221"/>
        </w:object>
      </w:r>
      <w:r w:rsidRPr="00970765">
        <w:t>.</w:t>
      </w:r>
    </w:p>
    <w:p w:rsidR="00356875" w:rsidRPr="00970765" w:rsidRDefault="00356875" w:rsidP="00A2252C">
      <w:pPr>
        <w:pStyle w:val="1"/>
      </w:pPr>
      <w:r w:rsidRPr="00970765">
        <w:t>Еквівалентна структурна схема системи відпрацювання механічних координат та повна структурна схема системи векторн</w:t>
      </w:r>
      <w:r w:rsidR="00D81C83" w:rsidRPr="00970765">
        <w:t>ого керування показані на рис.</w:t>
      </w:r>
      <w:r w:rsidR="00D81C83" w:rsidRPr="00970765">
        <w:fldChar w:fldCharType="begin"/>
      </w:r>
      <w:r w:rsidR="00D81C83" w:rsidRPr="00970765">
        <w:instrText xml:space="preserve"> REF _Ref531992949 \h </w:instrText>
      </w:r>
      <w:r w:rsidR="009347A9" w:rsidRPr="00970765">
        <w:instrText xml:space="preserve"> \* MERGEFORMAT </w:instrText>
      </w:r>
      <w:r w:rsidR="00D81C83" w:rsidRPr="00970765">
        <w:fldChar w:fldCharType="separate"/>
      </w:r>
      <w:ins w:id="265" w:author="Пользователь Windows" w:date="2018-12-10T10:58:00Z">
        <w:r w:rsidR="00525855">
          <w:t> </w:t>
        </w:r>
      </w:ins>
      <w:r w:rsidR="009D4FFD">
        <w:rPr>
          <w:noProof/>
        </w:rPr>
        <w:t>2</w:t>
      </w:r>
      <w:r w:rsidR="009D4FFD" w:rsidRPr="00970765">
        <w:t>.</w:t>
      </w:r>
      <w:r w:rsidR="009D4FFD">
        <w:rPr>
          <w:noProof/>
        </w:rPr>
        <w:t>8</w:t>
      </w:r>
      <w:r w:rsidR="00D81C83" w:rsidRPr="00970765">
        <w:fldChar w:fldCharType="end"/>
      </w:r>
      <w:r w:rsidR="00D81C83" w:rsidRPr="00970765">
        <w:t xml:space="preserve"> та </w:t>
      </w:r>
      <w:ins w:id="266" w:author="Пользователь Windows" w:date="2018-12-10T10:58:00Z">
        <w:r w:rsidR="00525855">
          <w:t> </w:t>
        </w:r>
      </w:ins>
      <w:r w:rsidR="00D81C83" w:rsidRPr="00970765">
        <w:fldChar w:fldCharType="begin"/>
      </w:r>
      <w:r w:rsidR="00D81C83" w:rsidRPr="00970765">
        <w:instrText xml:space="preserve"> REF _Ref531992964 \h </w:instrText>
      </w:r>
      <w:r w:rsidR="009347A9" w:rsidRPr="00970765">
        <w:instrText xml:space="preserve"> \* MERGEFORMAT </w:instrText>
      </w:r>
      <w:r w:rsidR="00D81C83" w:rsidRPr="00970765">
        <w:fldChar w:fldCharType="separate"/>
      </w:r>
      <w:del w:id="267" w:author="Пользователь Windows" w:date="2018-12-10T10:58:00Z">
        <w:r w:rsidR="009D4FFD" w:rsidRPr="00970765" w:rsidDel="00525855">
          <w:delText xml:space="preserve">Рисунок </w:delText>
        </w:r>
      </w:del>
      <w:r w:rsidR="009D4FFD">
        <w:t>2</w:t>
      </w:r>
      <w:r w:rsidR="009D4FFD" w:rsidRPr="00970765">
        <w:t>.</w:t>
      </w:r>
      <w:r w:rsidR="009D4FFD">
        <w:rPr>
          <w:noProof/>
        </w:rPr>
        <w:t>9</w:t>
      </w:r>
      <w:r w:rsidR="00D81C83" w:rsidRPr="00970765">
        <w:fldChar w:fldCharType="end"/>
      </w:r>
      <w:r w:rsidRPr="00970765">
        <w:t xml:space="preserve"> відповідно.</w:t>
      </w:r>
    </w:p>
    <w:bookmarkStart w:id="268" w:name="_MON_1325590307"/>
    <w:bookmarkStart w:id="269" w:name="_MON_1325590334"/>
    <w:bookmarkStart w:id="270" w:name="_MON_1325590440"/>
    <w:bookmarkStart w:id="271" w:name="_MON_1325590451"/>
    <w:bookmarkStart w:id="272" w:name="_MON_1325590486"/>
    <w:bookmarkStart w:id="273" w:name="_MON_1325590489"/>
    <w:bookmarkStart w:id="274" w:name="_MON_1325590510"/>
    <w:bookmarkStart w:id="275" w:name="_MON_1325590541"/>
    <w:bookmarkStart w:id="276" w:name="_MON_1325591630"/>
    <w:bookmarkStart w:id="277" w:name="_MON_1333720066"/>
    <w:bookmarkStart w:id="278" w:name="_MON_1333720318"/>
    <w:bookmarkStart w:id="279" w:name="_MON_1333807316"/>
    <w:bookmarkStart w:id="280" w:name="_MON_1334735285"/>
    <w:bookmarkStart w:id="281" w:name="_MON_1179566337"/>
    <w:bookmarkStart w:id="282" w:name="_MON_1180122258"/>
    <w:bookmarkStart w:id="283" w:name="_MON_1180122944"/>
    <w:bookmarkStart w:id="284" w:name="_MON_1180123885"/>
    <w:bookmarkStart w:id="285" w:name="_MON_1180123900"/>
    <w:bookmarkStart w:id="286" w:name="_MON_1180171383"/>
    <w:bookmarkStart w:id="287" w:name="_MON_1180172803"/>
    <w:bookmarkStart w:id="288" w:name="_MON_1180172805"/>
    <w:bookmarkStart w:id="289" w:name="_MON_1180172831"/>
    <w:bookmarkStart w:id="290" w:name="_MON_1180172835"/>
    <w:bookmarkStart w:id="291" w:name="_MON_1186580931"/>
    <w:bookmarkStart w:id="292" w:name="_MON_1186581043"/>
    <w:bookmarkStart w:id="293" w:name="_MON_1186581063"/>
    <w:bookmarkStart w:id="294" w:name="_MON_1285401048"/>
    <w:bookmarkStart w:id="295" w:name="_MON_1286526429"/>
    <w:bookmarkStart w:id="296" w:name="_MON_1286526550"/>
    <w:bookmarkStart w:id="297" w:name="_MON_1286526600"/>
    <w:bookmarkStart w:id="298" w:name="_MON_1286526651"/>
    <w:bookmarkStart w:id="299" w:name="_MON_1286526687"/>
    <w:bookmarkStart w:id="300" w:name="_MON_1286538653"/>
    <w:bookmarkStart w:id="301" w:name="_MON_1286538671"/>
    <w:bookmarkStart w:id="302" w:name="_MON_1286538686"/>
    <w:bookmarkStart w:id="303" w:name="_MON_1286538994"/>
    <w:bookmarkStart w:id="304" w:name="_MON_1286539092"/>
    <w:bookmarkStart w:id="305" w:name="_MON_1286725436"/>
    <w:bookmarkStart w:id="306" w:name="_MON_1287728478"/>
    <w:bookmarkStart w:id="307" w:name="_MON_1289641325"/>
    <w:bookmarkStart w:id="308" w:name="_MON_1289641498"/>
    <w:bookmarkStart w:id="309" w:name="_MON_1324996147"/>
    <w:bookmarkStart w:id="310" w:name="_MON_1324996295"/>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Start w:id="311" w:name="_MON_1325589271"/>
    <w:bookmarkEnd w:id="311"/>
    <w:p w:rsidR="00356875" w:rsidRPr="00970765" w:rsidRDefault="00356875" w:rsidP="00542941">
      <w:pPr>
        <w:pStyle w:val="diplomapictures"/>
        <w:rPr>
          <w:ins w:id="312" w:author="Пользователь Windows" w:date="2018-12-08T00:38:00Z"/>
        </w:rPr>
        <w:pPrChange w:id="313" w:author="Пользователь Windows" w:date="2018-12-10T11:06:00Z">
          <w:pPr>
            <w:pStyle w:val="diplomapictures"/>
          </w:pPr>
        </w:pPrChange>
      </w:pPr>
      <w:r w:rsidRPr="00970765">
        <w:object w:dxaOrig="5100" w:dyaOrig="2535">
          <v:shape id="_x0000_i1132" type="#_x0000_t75" style="width:237pt;height:117.75pt" o:ole="" fillcolor="window">
            <v:imagedata r:id="rId222" o:title=""/>
          </v:shape>
          <o:OLEObject Type="Embed" ProgID="Word.Picture.8" ShapeID="_x0000_i1132" DrawAspect="Content" ObjectID="_1605947578" r:id="rId223"/>
        </w:object>
      </w:r>
    </w:p>
    <w:p w:rsidR="00D81C83" w:rsidRPr="00970765" w:rsidRDefault="00D81C83" w:rsidP="00542941">
      <w:pPr>
        <w:pStyle w:val="diplomapictures"/>
        <w:pPrChange w:id="314" w:author="Пользователь Windows" w:date="2018-12-10T11:06:00Z">
          <w:pPr>
            <w:pStyle w:val="diplomapictures"/>
          </w:pPr>
        </w:pPrChange>
      </w:pPr>
      <w:bookmarkStart w:id="315" w:name="_Ref531992949"/>
      <w:ins w:id="316" w:author="Пользователь Windows" w:date="2018-12-08T00:39:00Z">
        <w:r w:rsidRPr="00970765">
          <w:t xml:space="preserve">Рисунок </w:t>
        </w:r>
      </w:ins>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8</w:t>
      </w:r>
      <w:r w:rsidR="00F2234E" w:rsidRPr="00970765">
        <w:fldChar w:fldCharType="end"/>
      </w:r>
      <w:del w:id="317"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8</w:delText>
        </w:r>
        <w:r w:rsidR="005A1E82" w:rsidRPr="00970765" w:rsidDel="0040770A">
          <w:fldChar w:fldCharType="end"/>
        </w:r>
      </w:del>
      <w:bookmarkEnd w:id="315"/>
      <w:ins w:id="318" w:author="Пользователь Windows" w:date="2018-12-08T00:39:00Z">
        <w:r w:rsidRPr="00970765">
          <w:t xml:space="preserve"> –– Структурна схема системи векторного керування швидкості</w:t>
        </w:r>
      </w:ins>
    </w:p>
    <w:p w:rsidR="00356875" w:rsidRPr="00970765" w:rsidDel="00D81C83" w:rsidRDefault="00356875" w:rsidP="00542941">
      <w:pPr>
        <w:pStyle w:val="diplomapictures"/>
        <w:rPr>
          <w:del w:id="319" w:author="Пользователь Windows" w:date="2018-12-08T00:38:00Z"/>
        </w:rPr>
        <w:pPrChange w:id="320" w:author="Пользователь Windows" w:date="2018-12-10T11:06:00Z">
          <w:pPr>
            <w:pStyle w:val="diplomapictures"/>
          </w:pPr>
        </w:pPrChange>
      </w:pPr>
      <w:del w:id="321" w:author="Пользователь Windows" w:date="2018-12-08T00:39:00Z">
        <w:r w:rsidRPr="00970765" w:rsidDel="00D81C83">
          <w:delText xml:space="preserve">Рисунок </w:delText>
        </w:r>
      </w:del>
      <w:del w:id="322" w:author="Пользователь Windows" w:date="2018-12-08T00:37:00Z">
        <w:r w:rsidRPr="00970765" w:rsidDel="00D81C83">
          <w:delText>2.9</w:delText>
        </w:r>
      </w:del>
      <w:del w:id="323" w:author="Пользователь Windows" w:date="2018-12-08T00:39:00Z">
        <w:r w:rsidRPr="00970765" w:rsidDel="00D81C83">
          <w:delText xml:space="preserve"> </w:delText>
        </w:r>
      </w:del>
      <w:del w:id="324" w:author="Пользователь Windows" w:date="2018-12-08T00:38:00Z">
        <w:r w:rsidRPr="00970765" w:rsidDel="00D81C83">
          <w:delText>– Структурна схема системи векторного керування швидкості</w:delText>
        </w:r>
      </w:del>
    </w:p>
    <w:bookmarkStart w:id="325" w:name="_MON_1334735342"/>
    <w:bookmarkEnd w:id="325"/>
    <w:p w:rsidR="00356875" w:rsidRPr="00970765" w:rsidRDefault="00356875" w:rsidP="00542941">
      <w:pPr>
        <w:pStyle w:val="diplomapictures"/>
        <w:pPrChange w:id="326" w:author="Пользователь Windows" w:date="2018-12-10T11:06:00Z">
          <w:pPr>
            <w:pStyle w:val="diplomapictures"/>
          </w:pPr>
        </w:pPrChange>
      </w:pPr>
      <w:r w:rsidRPr="00970765">
        <w:object w:dxaOrig="12690" w:dyaOrig="5940">
          <v:shape id="_x0000_i1133" type="#_x0000_t75" style="width:450.75pt;height:211.5pt" o:ole="" fillcolor="window">
            <v:imagedata r:id="rId224" o:title="" cropright="-367f"/>
          </v:shape>
          <o:OLEObject Type="Embed" ProgID="Word.Picture.8" ShapeID="_x0000_i1133" DrawAspect="Content" ObjectID="_1605947579" r:id="rId225"/>
        </w:object>
      </w:r>
    </w:p>
    <w:p w:rsidR="00356875" w:rsidRPr="00970765" w:rsidRDefault="00356875" w:rsidP="00542941">
      <w:pPr>
        <w:pStyle w:val="diplomapictures"/>
        <w:pPrChange w:id="327" w:author="Пользователь Windows" w:date="2018-12-10T11:06:00Z">
          <w:pPr>
            <w:pStyle w:val="diplomapictures"/>
          </w:pPr>
        </w:pPrChange>
      </w:pPr>
      <w:bookmarkStart w:id="328" w:name="_Ref531992964"/>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2</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9</w:t>
      </w:r>
      <w:r w:rsidR="00F2234E" w:rsidRPr="00970765">
        <w:fldChar w:fldCharType="end"/>
      </w:r>
      <w:del w:id="329"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2</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9</w:delText>
        </w:r>
        <w:r w:rsidR="005A1E82" w:rsidRPr="00970765" w:rsidDel="0040770A">
          <w:fldChar w:fldCharType="end"/>
        </w:r>
      </w:del>
      <w:bookmarkEnd w:id="328"/>
      <w:r w:rsidRPr="00970765">
        <w:t xml:space="preserve"> – Повна структурна схема системи векторного керування</w:t>
      </w:r>
    </w:p>
    <w:p w:rsidR="00EA2F7B" w:rsidRPr="00970765" w:rsidRDefault="00EA2F7B" w:rsidP="00F76CB5">
      <w:pPr>
        <w:pStyle w:val="1"/>
        <w:ind w:firstLine="0"/>
      </w:pPr>
    </w:p>
    <w:p w:rsidR="00EA2F7B" w:rsidRPr="00970765" w:rsidRDefault="00356875" w:rsidP="00A2252C">
      <w:pPr>
        <w:pStyle w:val="chapterconclusion"/>
      </w:pPr>
      <w:r w:rsidRPr="00970765">
        <w:lastRenderedPageBreak/>
        <w:t>ВИСНОВКИ ДО РОЗДІЛУ 2</w:t>
      </w:r>
    </w:p>
    <w:p w:rsidR="00F76CB5" w:rsidRPr="00970765" w:rsidRDefault="00356875" w:rsidP="00D81C83">
      <w:pPr>
        <w:pStyle w:val="1"/>
      </w:pPr>
      <w:r w:rsidRPr="00970765">
        <w:t>В даному розділі наведені основні полож</w:t>
      </w:r>
      <w:r w:rsidR="00F76CB5" w:rsidRPr="00970765">
        <w:t>ення з теорії керування координатами синхронного двигуна з постійними магнітами</w:t>
      </w:r>
      <w:r w:rsidR="00D81C83" w:rsidRPr="00970765">
        <w:t>:</w:t>
      </w:r>
    </w:p>
    <w:p w:rsidR="00356875" w:rsidRPr="00970765" w:rsidRDefault="00356875" w:rsidP="00F76CB5">
      <w:pPr>
        <w:pStyle w:val="1"/>
        <w:numPr>
          <w:ilvl w:val="0"/>
          <w:numId w:val="31"/>
        </w:numPr>
        <w:ind w:left="0" w:firstLine="0"/>
      </w:pPr>
      <w:r w:rsidRPr="00970765">
        <w:t>наведено математичний опис неявнополюсного синхронного двигуна зі збудженням від постійних магнітів;</w:t>
      </w:r>
    </w:p>
    <w:p w:rsidR="00356875" w:rsidRPr="00970765" w:rsidRDefault="00356875" w:rsidP="00F76CB5">
      <w:pPr>
        <w:pStyle w:val="1"/>
        <w:numPr>
          <w:ilvl w:val="0"/>
          <w:numId w:val="31"/>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EA2F7B" w:rsidRPr="00970765" w:rsidRDefault="00356875" w:rsidP="00F76CB5">
      <w:pPr>
        <w:pStyle w:val="1"/>
        <w:ind w:firstLine="708"/>
      </w:pPr>
      <w:r w:rsidRPr="00970765">
        <w:t xml:space="preserve">Наведені алгоритми реалізовуються на практиці у </w:t>
      </w:r>
      <w:r w:rsidR="00F76CB5" w:rsidRPr="00970765">
        <w:t>системах керування швидкістю</w:t>
      </w:r>
      <w:r w:rsidRPr="00970765">
        <w:t>.</w:t>
      </w:r>
    </w:p>
    <w:p w:rsidR="00F76CB5" w:rsidRPr="00970765" w:rsidRDefault="00F76CB5" w:rsidP="00F76CB5">
      <w:pPr>
        <w:pStyle w:val="1"/>
      </w:pPr>
      <w:r w:rsidRPr="00970765">
        <w:t xml:space="preserve">Також було показано представлення механічних зв’язків на розрахункових схемах і наведена математична модель двомасової </w:t>
      </w:r>
      <w:r w:rsidR="00D81C83" w:rsidRPr="00970765">
        <w:t>пружної</w:t>
      </w:r>
      <w:r w:rsidRPr="00970765">
        <w:t xml:space="preserve"> системи.</w:t>
      </w:r>
    </w:p>
    <w:p w:rsidR="00EA2F7B" w:rsidRPr="00970765" w:rsidRDefault="00EA2F7B" w:rsidP="00A2252C">
      <w:pPr>
        <w:pStyle w:val="1"/>
      </w:pPr>
      <w:r w:rsidRPr="00970765">
        <w:br w:type="page"/>
      </w:r>
    </w:p>
    <w:p w:rsidR="007D79CD" w:rsidRPr="00970765" w:rsidRDefault="007D79CD" w:rsidP="005A1E82">
      <w:pPr>
        <w:pStyle w:val="Heading1"/>
        <w:numPr>
          <w:ilvl w:val="0"/>
          <w:numId w:val="36"/>
        </w:numPr>
        <w:ind w:left="0" w:firstLine="0"/>
      </w:pPr>
      <w:bookmarkStart w:id="330" w:name="_Toc532032272"/>
      <w:r w:rsidRPr="00970765">
        <w:lastRenderedPageBreak/>
        <w:t>Розробка та опис експериментальної установки</w:t>
      </w:r>
      <w:bookmarkEnd w:id="330"/>
    </w:p>
    <w:p w:rsidR="007D79CD" w:rsidRPr="00970765" w:rsidRDefault="007D79CD" w:rsidP="00A2252C">
      <w:pPr>
        <w:pStyle w:val="1"/>
      </w:pPr>
      <w:r w:rsidRPr="00970765">
        <w:t xml:space="preserve">Однією із відомих світових виробників електроприводів є фірма Rexroth, яка є філіалом корпорації </w:t>
      </w:r>
      <w:r w:rsidR="009076BD" w:rsidRPr="00970765">
        <w:t>BOSСH</w:t>
      </w:r>
      <w:r w:rsidRPr="00970765">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Pr="00970765" w:rsidRDefault="007D79CD" w:rsidP="00A2252C">
      <w:pPr>
        <w:pStyle w:val="1"/>
      </w:pPr>
      <w:r w:rsidRPr="00970765">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Pr="00970765" w:rsidRDefault="007D79CD" w:rsidP="00A2252C">
      <w:pPr>
        <w:pStyle w:val="1"/>
      </w:pPr>
      <w:r w:rsidRPr="00970765">
        <w:t xml:space="preserve">Структура сервоприводу Rexroth є </w:t>
      </w:r>
      <w:r w:rsidR="009076BD" w:rsidRPr="00970765">
        <w:t>характерною</w:t>
      </w:r>
      <w:r w:rsidRPr="00970765">
        <w:t xml:space="preserve"> для електроприводів із ланкою постійного струму та автономним інвертором напруги (АІН).</w:t>
      </w:r>
    </w:p>
    <w:p w:rsidR="007D79CD" w:rsidRPr="00970765" w:rsidRDefault="007D79CD" w:rsidP="00A2252C">
      <w:pPr>
        <w:pStyle w:val="1"/>
      </w:pPr>
      <w:r w:rsidRPr="00970765">
        <w:t xml:space="preserve">В системі реалізовано векторне керування </w:t>
      </w:r>
      <w:r w:rsidR="009076BD" w:rsidRPr="00970765">
        <w:t>СДПМ</w:t>
      </w:r>
      <w:r w:rsidRPr="00970765">
        <w:t xml:space="preserve">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970765" w:rsidRDefault="007D79CD" w:rsidP="009076BD">
      <w:pPr>
        <w:pStyle w:val="1"/>
      </w:pPr>
      <w:r w:rsidRPr="00970765">
        <w:t>Завдяки можливості оперувати змінними випереджаючого регулювання швидкістю та прискорення</w:t>
      </w:r>
      <w:r w:rsidR="009076BD" w:rsidRPr="00970765">
        <w:t xml:space="preserve">м і обробці змішаного сигналу </w:t>
      </w:r>
      <w:r w:rsidRPr="00970765">
        <w:t xml:space="preserve">від </w:t>
      </w:r>
      <w:r w:rsidR="009076BD" w:rsidRPr="00970765">
        <w:t>зовнішнього</w:t>
      </w:r>
      <w:r w:rsidRPr="00970765">
        <w:t xml:space="preserve"> давача і давача двигуна ми маємо змогу мінімізувати похибку.</w:t>
      </w:r>
    </w:p>
    <w:p w:rsidR="007D79CD" w:rsidRPr="00970765" w:rsidRDefault="007D79CD" w:rsidP="00A2252C">
      <w:pPr>
        <w:pStyle w:val="1"/>
      </w:pPr>
      <w:r w:rsidRPr="00970765">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970765">
        <w:t xml:space="preserve"> резонансних частот ті одному фі</w:t>
      </w:r>
      <w:r w:rsidRPr="00970765">
        <w:t>льтру для середніх і нижніх частот, шо віл</w:t>
      </w:r>
      <w:r w:rsidR="00E0727F" w:rsidRPr="00970765">
        <w:t>ьно налаштовуються користувачем.</w:t>
      </w:r>
    </w:p>
    <w:p w:rsidR="007D79CD" w:rsidRPr="00970765" w:rsidRDefault="007D79CD" w:rsidP="00A2252C">
      <w:pPr>
        <w:pStyle w:val="1"/>
      </w:pPr>
      <w:r w:rsidRPr="00970765">
        <w:t xml:space="preserve">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w:t>
      </w:r>
      <w:r w:rsidR="009076BD" w:rsidRPr="00970765">
        <w:t>допомагає</w:t>
      </w:r>
      <w:r w:rsidRPr="00970765">
        <w:t xml:space="preserve"> користувачеві, проводячи його через все етапи технологічного процесу.</w:t>
      </w:r>
    </w:p>
    <w:p w:rsidR="007D79CD" w:rsidRPr="00970765" w:rsidRDefault="007D79CD" w:rsidP="00A2252C">
      <w:pPr>
        <w:pStyle w:val="1"/>
      </w:pPr>
      <w:r w:rsidRPr="00970765">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970765" w:rsidRDefault="007D79CD" w:rsidP="00A2252C">
      <w:pPr>
        <w:pStyle w:val="1"/>
      </w:pPr>
      <w:r w:rsidRPr="00970765">
        <w:t xml:space="preserve">Окрім цього, існує можливість вирішення цих задач використовуючи вбудований ПЛК, який працює за стандартом IEC 61131-3. </w:t>
      </w:r>
    </w:p>
    <w:p w:rsidR="007D79CD" w:rsidRPr="00970765" w:rsidRDefault="007D79CD" w:rsidP="00A2252C">
      <w:pPr>
        <w:pStyle w:val="1"/>
      </w:pPr>
      <w:r w:rsidRPr="00970765">
        <w:t xml:space="preserve">Інтеграція </w:t>
      </w:r>
      <w:r w:rsidR="009076BD" w:rsidRPr="00970765">
        <w:t>електроприводу</w:t>
      </w:r>
      <w:r w:rsidRPr="00970765">
        <w:t xml:space="preserve"> в SCADA системи виконується на базі протоколів Ethernet: </w:t>
      </w:r>
    </w:p>
    <w:p w:rsidR="007D79CD" w:rsidRPr="00970765" w:rsidRDefault="007D79CD" w:rsidP="002E0989">
      <w:pPr>
        <w:pStyle w:val="1"/>
        <w:numPr>
          <w:ilvl w:val="0"/>
          <w:numId w:val="41"/>
        </w:numPr>
      </w:pPr>
      <w:r w:rsidRPr="00970765">
        <w:t>EtherNet/IP;</w:t>
      </w:r>
    </w:p>
    <w:p w:rsidR="007D79CD" w:rsidRPr="00970765" w:rsidRDefault="007D79CD" w:rsidP="002E0989">
      <w:pPr>
        <w:pStyle w:val="1"/>
        <w:numPr>
          <w:ilvl w:val="0"/>
          <w:numId w:val="41"/>
        </w:numPr>
      </w:pPr>
      <w:r w:rsidRPr="00970765">
        <w:t>EtherCAT;</w:t>
      </w:r>
    </w:p>
    <w:p w:rsidR="007D79CD" w:rsidRPr="00970765" w:rsidRDefault="007D79CD" w:rsidP="002E0989">
      <w:pPr>
        <w:pStyle w:val="1"/>
        <w:numPr>
          <w:ilvl w:val="0"/>
          <w:numId w:val="41"/>
        </w:numPr>
      </w:pPr>
      <w:r w:rsidRPr="00970765">
        <w:t>Profinet IO;</w:t>
      </w:r>
    </w:p>
    <w:p w:rsidR="007D79CD" w:rsidRPr="00970765" w:rsidRDefault="007D79CD" w:rsidP="002E0989">
      <w:pPr>
        <w:pStyle w:val="1"/>
        <w:numPr>
          <w:ilvl w:val="0"/>
          <w:numId w:val="41"/>
        </w:numPr>
      </w:pPr>
      <w:r w:rsidRPr="00970765">
        <w:t>Sercos III;</w:t>
      </w:r>
    </w:p>
    <w:p w:rsidR="007D79CD" w:rsidRPr="00970765" w:rsidRDefault="007D79CD" w:rsidP="002E0989">
      <w:pPr>
        <w:pStyle w:val="1"/>
        <w:numPr>
          <w:ilvl w:val="0"/>
          <w:numId w:val="40"/>
        </w:numPr>
        <w:ind w:left="851"/>
      </w:pPr>
      <w:r w:rsidRPr="00970765">
        <w:t>інші протоколи:</w:t>
      </w:r>
    </w:p>
    <w:p w:rsidR="007D79CD" w:rsidRPr="00970765" w:rsidRDefault="007D79CD" w:rsidP="002E0989">
      <w:pPr>
        <w:pStyle w:val="1"/>
        <w:numPr>
          <w:ilvl w:val="0"/>
          <w:numId w:val="40"/>
        </w:numPr>
        <w:ind w:left="851"/>
      </w:pPr>
      <w:r w:rsidRPr="00970765">
        <w:t>Profibus DP;</w:t>
      </w:r>
    </w:p>
    <w:p w:rsidR="007D79CD" w:rsidRPr="00970765" w:rsidRDefault="007D79CD" w:rsidP="002E0989">
      <w:pPr>
        <w:pStyle w:val="1"/>
        <w:numPr>
          <w:ilvl w:val="0"/>
          <w:numId w:val="40"/>
        </w:numPr>
        <w:ind w:left="851"/>
      </w:pPr>
      <w:r w:rsidRPr="00970765">
        <w:t>CANopen.</w:t>
      </w:r>
    </w:p>
    <w:p w:rsidR="007D79CD" w:rsidRPr="00970765" w:rsidRDefault="007D79CD" w:rsidP="00A2252C">
      <w:pPr>
        <w:pStyle w:val="1"/>
      </w:pPr>
      <w:r w:rsidRPr="00970765">
        <w:t>Окрім вказаних протоколів сервопривод має налагоджувальні дискретні входи та виходи а також аналоговий вхід.</w:t>
      </w:r>
    </w:p>
    <w:p w:rsidR="007D79CD" w:rsidRPr="00970765" w:rsidRDefault="007D79CD" w:rsidP="00A2252C">
      <w:pPr>
        <w:pStyle w:val="1"/>
      </w:pPr>
      <w:r w:rsidRPr="00970765">
        <w:t>Отже до можливостей сервоприводів Rexroth можна віднести:</w:t>
      </w:r>
    </w:p>
    <w:p w:rsidR="009076BD" w:rsidRPr="00970765" w:rsidRDefault="007D79CD" w:rsidP="002E0989">
      <w:pPr>
        <w:pStyle w:val="1"/>
        <w:numPr>
          <w:ilvl w:val="0"/>
          <w:numId w:val="39"/>
        </w:numPr>
        <w:ind w:left="851"/>
      </w:pPr>
      <w:r w:rsidRPr="00970765">
        <w:t>реалізацію алгоритмів векторного керування кутовою швидкістю, положенням та моментом приводного двигуна;</w:t>
      </w:r>
    </w:p>
    <w:p w:rsidR="007D79CD" w:rsidRPr="00970765" w:rsidRDefault="007D79CD" w:rsidP="002E0989">
      <w:pPr>
        <w:pStyle w:val="1"/>
        <w:numPr>
          <w:ilvl w:val="0"/>
          <w:numId w:val="39"/>
        </w:numPr>
        <w:ind w:left="851"/>
      </w:pPr>
      <w:r w:rsidRPr="00970765">
        <w:t>налагодження параметрів контурів регулювання;</w:t>
      </w:r>
    </w:p>
    <w:p w:rsidR="009076BD" w:rsidRPr="00970765" w:rsidRDefault="007D79CD" w:rsidP="002E0989">
      <w:pPr>
        <w:pStyle w:val="1"/>
        <w:numPr>
          <w:ilvl w:val="0"/>
          <w:numId w:val="39"/>
        </w:numPr>
        <w:ind w:left="851"/>
      </w:pPr>
      <w:r w:rsidRPr="00970765">
        <w:t>візуалізацію перехідних процесів системи;</w:t>
      </w:r>
    </w:p>
    <w:p w:rsidR="007D79CD" w:rsidRPr="00970765" w:rsidRDefault="009076BD" w:rsidP="002E0989">
      <w:pPr>
        <w:pStyle w:val="1"/>
        <w:numPr>
          <w:ilvl w:val="0"/>
          <w:numId w:val="39"/>
        </w:numPr>
        <w:ind w:left="851"/>
      </w:pPr>
      <w:r w:rsidRPr="00970765">
        <w:t xml:space="preserve">врахування </w:t>
      </w:r>
      <w:r w:rsidR="007D79CD" w:rsidRPr="00970765">
        <w:t>особливостей технологічного процесу;</w:t>
      </w:r>
    </w:p>
    <w:p w:rsidR="007D79CD" w:rsidRPr="00970765" w:rsidRDefault="007D79CD" w:rsidP="002E0989">
      <w:pPr>
        <w:pStyle w:val="1"/>
        <w:numPr>
          <w:ilvl w:val="0"/>
          <w:numId w:val="39"/>
        </w:numPr>
        <w:ind w:left="851"/>
      </w:pPr>
      <w:r w:rsidRPr="00970765">
        <w:t>може бути використаний як компонент у складі системи автоматизації технологічного комплексу;</w:t>
      </w:r>
    </w:p>
    <w:p w:rsidR="007D79CD" w:rsidRPr="00970765" w:rsidRDefault="007D79CD" w:rsidP="00A2252C">
      <w:pPr>
        <w:pStyle w:val="1"/>
      </w:pPr>
      <w:del w:id="331" w:author="Пользователь Windows" w:date="2018-12-10T11:27:00Z">
        <w:r w:rsidRPr="00970765" w:rsidDel="00A25CFE">
          <w:delText>з</w:delText>
        </w:r>
      </w:del>
      <w:ins w:id="332" w:author="Пользователь Windows" w:date="2018-12-10T11:27:00Z">
        <w:r w:rsidR="00A25CFE">
          <w:t>З</w:t>
        </w:r>
      </w:ins>
      <w:r w:rsidRPr="00970765">
        <w:t>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970765" w:rsidRDefault="007D79CD" w:rsidP="00BA73AE">
      <w:pPr>
        <w:pStyle w:val="Heading2"/>
      </w:pPr>
      <w:bookmarkStart w:id="333" w:name="_Toc532032273"/>
      <w:r w:rsidRPr="00970765">
        <w:lastRenderedPageBreak/>
        <w:t>3.1</w:t>
      </w:r>
      <w:r w:rsidR="00BA73AE" w:rsidRPr="00970765">
        <w:tab/>
      </w:r>
      <w:r w:rsidR="002E0989" w:rsidRPr="00970765">
        <w:t>Первинне</w:t>
      </w:r>
      <w:r w:rsidRPr="00970765">
        <w:t xml:space="preserve"> налаштування сервоприводу</w:t>
      </w:r>
      <w:bookmarkEnd w:id="333"/>
    </w:p>
    <w:p w:rsidR="007D79CD" w:rsidRPr="00970765" w:rsidRDefault="00BA73AE" w:rsidP="00B422F6">
      <w:pPr>
        <w:pStyle w:val="Heading3"/>
      </w:pPr>
      <w:bookmarkStart w:id="334" w:name="_Toc532032274"/>
      <w:r w:rsidRPr="00970765">
        <w:t>3.1.1</w:t>
      </w:r>
      <w:r w:rsidRPr="00970765">
        <w:tab/>
      </w:r>
      <w:r w:rsidR="007D79CD" w:rsidRPr="00970765">
        <w:t xml:space="preserve">Налаштування зв’язку сервоприводу та </w:t>
      </w:r>
      <w:r w:rsidR="002E0989" w:rsidRPr="00970765">
        <w:t>персонального</w:t>
      </w:r>
      <w:r w:rsidR="007D79CD" w:rsidRPr="00970765">
        <w:t xml:space="preserve"> комп’ютера</w:t>
      </w:r>
      <w:bookmarkEnd w:id="334"/>
    </w:p>
    <w:p w:rsidR="007D79CD" w:rsidRPr="00970765" w:rsidRDefault="007D79CD" w:rsidP="00A2252C">
      <w:pPr>
        <w:pStyle w:val="1"/>
      </w:pPr>
      <w:r w:rsidRPr="00970765">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w:t>
      </w:r>
      <w:bookmarkStart w:id="335" w:name="_GoBack"/>
      <w:r w:rsidRPr="00970765">
        <w:t xml:space="preserve">у вікні «Connection </w:t>
      </w:r>
      <w:bookmarkEnd w:id="335"/>
      <w:r w:rsidR="008044BA">
        <w:t>to be Selected» рис.3.1</w:t>
      </w:r>
      <w:r w:rsidRPr="00970765">
        <w:t xml:space="preserve">. </w:t>
      </w:r>
    </w:p>
    <w:p w:rsidR="000F1AAD" w:rsidDel="00542941" w:rsidRDefault="007D79CD" w:rsidP="00A2252C">
      <w:pPr>
        <w:pStyle w:val="1"/>
        <w:rPr>
          <w:del w:id="336" w:author="Пользователь Windows" w:date="2018-12-10T11:06:00Z"/>
        </w:rPr>
      </w:pPr>
      <w:r w:rsidRPr="00970765">
        <w:t>Після встановлення зв’язку між комп’ютером  та сервоприводом потрібн</w:t>
      </w:r>
      <w:r w:rsidR="008044BA">
        <w:t xml:space="preserve">о запустити IndraWorks </w:t>
      </w:r>
    </w:p>
    <w:p w:rsidR="007D79CD" w:rsidRDefault="008044BA" w:rsidP="00542941">
      <w:pPr>
        <w:pStyle w:val="1"/>
        <w:rPr>
          <w:ins w:id="337" w:author="Пользователь Windows" w:date="2018-12-10T11:06:00Z"/>
        </w:rPr>
        <w:pPrChange w:id="338" w:author="Пользователь Windows" w:date="2018-12-10T11:06:00Z">
          <w:pPr>
            <w:pStyle w:val="1"/>
          </w:pPr>
        </w:pPrChange>
      </w:pPr>
      <w:r>
        <w:t>рис.3.2</w:t>
      </w:r>
      <w:r w:rsidR="007D79CD" w:rsidRPr="00970765">
        <w:t xml:space="preserve">. </w:t>
      </w:r>
    </w:p>
    <w:p w:rsidR="00542941" w:rsidRPr="00970765" w:rsidDel="00542941" w:rsidRDefault="00542941" w:rsidP="00542941">
      <w:pPr>
        <w:pStyle w:val="1"/>
        <w:keepNext/>
        <w:rPr>
          <w:del w:id="339" w:author="Пользователь Windows" w:date="2018-12-10T11:07:00Z"/>
        </w:rPr>
        <w:pPrChange w:id="340" w:author="Пользователь Windows" w:date="2018-12-10T11:07:00Z">
          <w:pPr>
            <w:pStyle w:val="1"/>
          </w:pPr>
        </w:pPrChange>
      </w:pPr>
    </w:p>
    <w:p w:rsidR="007D79CD" w:rsidRPr="00970765" w:rsidRDefault="007D79CD" w:rsidP="00542941">
      <w:pPr>
        <w:pStyle w:val="diplomapictures"/>
        <w:keepNext/>
        <w:rPr>
          <w:noProof w:val="0"/>
        </w:rPr>
        <w:pPrChange w:id="341" w:author="Пользователь Windows" w:date="2018-12-10T11:07:00Z">
          <w:pPr>
            <w:pStyle w:val="diplomapictures"/>
          </w:pPr>
        </w:pPrChange>
      </w:pPr>
      <w:r w:rsidRPr="00970765">
        <w:rPr>
          <w:lang w:val="ru-RU"/>
        </w:rPr>
        <w:drawing>
          <wp:inline distT="0" distB="0" distL="0" distR="0" wp14:anchorId="16137C4D" wp14:editId="04944DF3">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39439" cy="2582553"/>
                    </a:xfrm>
                    <a:prstGeom prst="rect">
                      <a:avLst/>
                    </a:prstGeom>
                  </pic:spPr>
                </pic:pic>
              </a:graphicData>
            </a:graphic>
          </wp:inline>
        </w:drawing>
      </w:r>
    </w:p>
    <w:p w:rsidR="007D79CD" w:rsidRPr="00970765" w:rsidRDefault="007D79CD" w:rsidP="00542941">
      <w:pPr>
        <w:pStyle w:val="diplomapictures"/>
        <w:pPrChange w:id="342" w:author="Пользователь Windows" w:date="2018-12-10T11:07:00Z">
          <w:pPr>
            <w:pStyle w:val="diplomapictures"/>
          </w:pPr>
        </w:pPrChange>
      </w:pPr>
      <w:r w:rsidRPr="00970765">
        <w:t xml:space="preserve">Рисунок </w:t>
      </w:r>
      <w:r w:rsidR="0096727E" w:rsidRPr="00970765">
        <w:t>3</w:t>
      </w:r>
      <w:r w:rsidRPr="00970765">
        <w:t>.1 – Вікно «Connection to be Selected»</w:t>
      </w:r>
    </w:p>
    <w:p w:rsidR="00D80F94" w:rsidRPr="00970765" w:rsidDel="00542941" w:rsidRDefault="00D80F94" w:rsidP="00542941">
      <w:pPr>
        <w:pStyle w:val="diplomapictures"/>
        <w:rPr>
          <w:del w:id="343" w:author="Пользователь Windows" w:date="2018-12-10T11:06:00Z"/>
        </w:rPr>
        <w:pPrChange w:id="344" w:author="Пользователь Windows" w:date="2018-12-10T11:06:00Z">
          <w:pPr>
            <w:pStyle w:val="1"/>
          </w:pPr>
        </w:pPrChange>
      </w:pPr>
    </w:p>
    <w:p w:rsidR="007D79CD" w:rsidRPr="00970765" w:rsidRDefault="00D80F94" w:rsidP="00542941">
      <w:pPr>
        <w:pStyle w:val="diplomapictures"/>
        <w:pPrChange w:id="345" w:author="Пользователь Windows" w:date="2018-12-10T11:06:00Z">
          <w:pPr>
            <w:pStyle w:val="diplomapictures"/>
          </w:pPr>
        </w:pPrChange>
      </w:pPr>
      <w:r w:rsidRPr="00970765">
        <w:rPr>
          <w:lang w:val="ru-RU"/>
        </w:rPr>
        <w:drawing>
          <wp:inline distT="0" distB="0" distL="0" distR="0" wp14:anchorId="487F0AB0" wp14:editId="4CC9F09B">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39790" cy="3574415"/>
                    </a:xfrm>
                    <a:prstGeom prst="rect">
                      <a:avLst/>
                    </a:prstGeom>
                  </pic:spPr>
                </pic:pic>
              </a:graphicData>
            </a:graphic>
          </wp:inline>
        </w:drawing>
      </w:r>
      <w:r w:rsidR="007D79CD" w:rsidRPr="00970765">
        <w:t xml:space="preserve">Рисунок </w:t>
      </w:r>
      <w:r w:rsidR="0096727E" w:rsidRPr="00970765">
        <w:t>3</w:t>
      </w:r>
      <w:r w:rsidR="007D79CD" w:rsidRPr="00970765">
        <w:t>.2 – Інтерфейс програми IndraWorks</w:t>
      </w:r>
    </w:p>
    <w:p w:rsidR="007D79CD" w:rsidRPr="00970765" w:rsidRDefault="007D79CD" w:rsidP="00B422F6">
      <w:pPr>
        <w:pStyle w:val="Heading3"/>
      </w:pPr>
      <w:bookmarkStart w:id="346" w:name="_Toc532032275"/>
      <w:r w:rsidRPr="00970765">
        <w:lastRenderedPageBreak/>
        <w:t>3.1.2</w:t>
      </w:r>
      <w:r w:rsidR="00BA73AE" w:rsidRPr="00970765">
        <w:tab/>
      </w:r>
      <w:r w:rsidRPr="00970765">
        <w:t>Параметри двигуна</w:t>
      </w:r>
      <w:bookmarkEnd w:id="346"/>
    </w:p>
    <w:p w:rsidR="007D79CD" w:rsidRPr="00970765" w:rsidRDefault="007D79CD" w:rsidP="0096727E">
      <w:pPr>
        <w:keepNext/>
        <w:keepLines/>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w:t>
      </w:r>
      <w:r w:rsidR="002E0989" w:rsidRPr="00970765">
        <w:rPr>
          <w:rFonts w:cs="Times New Roman"/>
          <w:szCs w:val="28"/>
        </w:rPr>
        <w:t>необхідні</w:t>
      </w:r>
      <w:r w:rsidRPr="00970765">
        <w:rPr>
          <w:rFonts w:cs="Times New Roman"/>
          <w:szCs w:val="28"/>
        </w:rPr>
        <w:t xml:space="preserve"> параметри для роботи.  Для доступу до них необхідно виконати команду «Diagno</w:t>
      </w:r>
      <w:r w:rsidR="000F1AAD">
        <w:rPr>
          <w:rFonts w:cs="Times New Roman"/>
          <w:szCs w:val="28"/>
        </w:rPr>
        <w:t>sis/Servise» &gt; «DriveDatabase» рис.3.3</w:t>
      </w:r>
      <w:r w:rsidRPr="00970765">
        <w:rPr>
          <w:rFonts w:cs="Times New Roman"/>
          <w:szCs w:val="28"/>
        </w:rPr>
        <w:t>. Інформація виводиться у вигляді таблиці, що має інформацію щодо номеру параметрів (IDN),</w:t>
      </w:r>
      <w:r w:rsidR="002E0989" w:rsidRPr="00970765">
        <w:rPr>
          <w:rFonts w:cs="Times New Roman"/>
          <w:szCs w:val="28"/>
        </w:rPr>
        <w:t xml:space="preserve"> </w:t>
      </w:r>
      <w:r w:rsidRPr="00970765">
        <w:rPr>
          <w:rFonts w:cs="Times New Roman"/>
          <w:szCs w:val="28"/>
        </w:rPr>
        <w:t xml:space="preserve">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970765" w:rsidRDefault="007D79CD" w:rsidP="007D79CD">
      <w:pPr>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w:t>
      </w:r>
      <w:r w:rsidR="002E0989" w:rsidRPr="00970765">
        <w:rPr>
          <w:rFonts w:cs="Times New Roman"/>
          <w:szCs w:val="28"/>
        </w:rPr>
        <w:t>необхідні</w:t>
      </w:r>
      <w:r w:rsidRPr="00970765">
        <w:rPr>
          <w:rFonts w:cs="Times New Roman"/>
          <w:szCs w:val="28"/>
        </w:rPr>
        <w:t xml:space="preserve"> параметри для роботи.  Для доступу до них необхідно виконати команду «Diagno</w:t>
      </w:r>
      <w:r w:rsidR="000F1AAD">
        <w:rPr>
          <w:rFonts w:cs="Times New Roman"/>
          <w:szCs w:val="28"/>
        </w:rPr>
        <w:t>sis/Servise» &gt; «DriveDatabase» рис.3.3</w:t>
      </w:r>
      <w:r w:rsidRPr="00970765">
        <w:rPr>
          <w:rFonts w:cs="Times New Roman"/>
          <w:szCs w:val="28"/>
        </w:rPr>
        <w:t>. Інформація виводиться у вигляді таблиці, що має інформацію щодо номеру параметрів (IDN),назви(Name),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970765">
        <w:rPr>
          <w:rFonts w:cs="Times New Roman"/>
          <w:szCs w:val="28"/>
        </w:rPr>
        <w:t>атиснувши кнопку «DB -&gt; Drive».</w:t>
      </w:r>
    </w:p>
    <w:p w:rsidR="007D79CD" w:rsidRPr="00970765" w:rsidDel="00542941" w:rsidRDefault="007D79CD" w:rsidP="007D79CD">
      <w:pPr>
        <w:spacing w:after="0" w:line="360" w:lineRule="auto"/>
        <w:ind w:firstLine="709"/>
        <w:rPr>
          <w:del w:id="347" w:author="Пользователь Windows" w:date="2018-12-10T11:08:00Z"/>
          <w:rFonts w:cs="Times New Roman"/>
          <w:szCs w:val="28"/>
        </w:rPr>
      </w:pPr>
    </w:p>
    <w:p w:rsidR="007D79CD" w:rsidRPr="00970765" w:rsidRDefault="007D79CD" w:rsidP="00542941">
      <w:pPr>
        <w:pStyle w:val="diplomapictures"/>
        <w:keepNext/>
        <w:rPr>
          <w:noProof w:val="0"/>
        </w:rPr>
        <w:pPrChange w:id="348" w:author="Пользователь Windows" w:date="2018-12-10T11:08:00Z">
          <w:pPr>
            <w:pStyle w:val="diplomapictures"/>
          </w:pPr>
        </w:pPrChange>
      </w:pPr>
      <w:r w:rsidRPr="00970765">
        <w:rPr>
          <w:lang w:val="ru-RU"/>
        </w:rPr>
        <w:drawing>
          <wp:inline distT="0" distB="0" distL="0" distR="0" wp14:anchorId="7A204F02" wp14:editId="448404B9">
            <wp:extent cx="5812532" cy="4410075"/>
            <wp:effectExtent l="0" t="0" r="0"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33186" cy="4425746"/>
                    </a:xfrm>
                    <a:prstGeom prst="rect">
                      <a:avLst/>
                    </a:prstGeom>
                  </pic:spPr>
                </pic:pic>
              </a:graphicData>
            </a:graphic>
          </wp:inline>
        </w:drawing>
      </w:r>
    </w:p>
    <w:p w:rsidR="007D79CD" w:rsidRPr="00970765" w:rsidRDefault="0096727E" w:rsidP="00542941">
      <w:pPr>
        <w:pStyle w:val="diplomapictures"/>
        <w:pPrChange w:id="349" w:author="Пользователь Windows" w:date="2018-12-10T11:08:00Z">
          <w:pPr>
            <w:pStyle w:val="diplomapictures"/>
          </w:pPr>
        </w:pPrChange>
      </w:pPr>
      <w:r w:rsidRPr="00970765">
        <w:t>Рисунок 3</w:t>
      </w:r>
      <w:r w:rsidR="007D79CD" w:rsidRPr="00970765">
        <w:t>.3 – Параметри двигуна</w:t>
      </w:r>
    </w:p>
    <w:p w:rsidR="007D79CD" w:rsidRPr="00970765" w:rsidRDefault="00BA73AE" w:rsidP="00B422F6">
      <w:pPr>
        <w:pStyle w:val="Heading3"/>
      </w:pPr>
      <w:bookmarkStart w:id="350" w:name="_Toc532032276"/>
      <w:r w:rsidRPr="00970765">
        <w:t>3.1.3</w:t>
      </w:r>
      <w:r w:rsidRPr="00970765">
        <w:tab/>
      </w:r>
      <w:r w:rsidR="007D79CD" w:rsidRPr="00970765">
        <w:t>Оптимізація контурів регулювання координатами</w:t>
      </w:r>
      <w:bookmarkEnd w:id="350"/>
    </w:p>
    <w:p w:rsidR="007D79CD" w:rsidRPr="00970765" w:rsidRDefault="007D79CD" w:rsidP="0096727E">
      <w:pPr>
        <w:keepNext/>
        <w:keepLines/>
        <w:spacing w:after="0" w:line="360" w:lineRule="auto"/>
        <w:ind w:firstLine="709"/>
        <w:rPr>
          <w:rFonts w:cs="Times New Roman"/>
          <w:szCs w:val="28"/>
        </w:rPr>
      </w:pPr>
      <w:r w:rsidRPr="00970765">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Момент інерції навантаження.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пропорційної складової ПІ регулятора швидкості.</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інтегральної складової ПІ регулятора швидкості.</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пропорційної складової PDDF регулятора положення.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випереджаючої складової PDDF регулятора положення.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Граничну величину прискорення.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Сталу часу фільтру завдання швидкості.</w:t>
      </w:r>
    </w:p>
    <w:p w:rsidR="0096727E" w:rsidRPr="00970765" w:rsidRDefault="0096727E" w:rsidP="00A2252C">
      <w:pPr>
        <w:pStyle w:val="1"/>
      </w:pPr>
      <w:r w:rsidRPr="00970765">
        <w:t>Автоматичне налашт</w:t>
      </w:r>
      <w:r w:rsidR="002E0989" w:rsidRPr="00970765">
        <w:t>ування регулятора</w:t>
      </w:r>
      <w:r w:rsidRPr="00970765">
        <w:t xml:space="preserve"> швидкості здійснюється за наступним сценарієм:</w:t>
      </w:r>
    </w:p>
    <w:p w:rsidR="007D79CD" w:rsidRPr="00970765" w:rsidRDefault="00B81C85" w:rsidP="00A2252C">
      <w:pPr>
        <w:pStyle w:val="1"/>
      </w:pPr>
      <w:r w:rsidRPr="00970765">
        <w:lastRenderedPageBreak/>
        <w:t>1.</w:t>
      </w:r>
      <w:r w:rsidRPr="00970765">
        <w:tab/>
        <w:t xml:space="preserve">Активація </w:t>
      </w:r>
      <w:r w:rsidR="007D79CD" w:rsidRPr="00970765">
        <w:t>привод</w:t>
      </w:r>
      <w:r w:rsidRPr="00970765">
        <w:t>у</w:t>
      </w:r>
      <w:r w:rsidR="007D79CD" w:rsidRPr="00970765">
        <w:t xml:space="preserve"> шляхом виконання команди Easy Startup Mode &gt; Enable у папці «Optimization/Commissioning та підтвердити попер</w:t>
      </w:r>
      <w:r w:rsidR="000F1AAD">
        <w:t>едження про небезпечні роботи. рис.3.4</w:t>
      </w:r>
      <w:r w:rsidR="007D79CD" w:rsidRPr="00970765">
        <w:t>.</w:t>
      </w:r>
      <w:r w:rsidRPr="00970765">
        <w:t xml:space="preserve"> </w:t>
      </w:r>
      <w:r w:rsidR="007D79CD" w:rsidRPr="00970765">
        <w:t>Якщо усе про</w:t>
      </w:r>
      <w:r w:rsidR="00F84A9B" w:rsidRPr="00970765">
        <w:t>йшло вдало, то у вікні «Axis</w:t>
      </w:r>
      <w:r w:rsidR="007D79CD" w:rsidRPr="00970765">
        <w:t xml:space="preserve"> default»  стане активною кнопка дл</w:t>
      </w:r>
      <w:r w:rsidR="000F1AAD">
        <w:t>я аварійного вимкнення приводу рис.3.5</w:t>
      </w:r>
      <w:r w:rsidR="007D79CD" w:rsidRPr="00970765">
        <w:t>. У процесі роботи, дане вікно завжди буде знаходитися понад усіма іншими вікнами.</w:t>
      </w:r>
    </w:p>
    <w:p w:rsidR="007D79CD" w:rsidRPr="00970765" w:rsidRDefault="007D79CD" w:rsidP="00542941">
      <w:pPr>
        <w:pStyle w:val="diplomapictures"/>
        <w:rPr>
          <w:noProof w:val="0"/>
        </w:rPr>
        <w:pPrChange w:id="351" w:author="Пользователь Windows" w:date="2018-12-10T11:06:00Z">
          <w:pPr>
            <w:pStyle w:val="diplomapictures"/>
          </w:pPr>
        </w:pPrChange>
      </w:pPr>
      <w:r w:rsidRPr="00970765">
        <w:rPr>
          <w:lang w:val="ru-RU"/>
        </w:rPr>
        <w:drawing>
          <wp:inline distT="0" distB="0" distL="0" distR="0" wp14:anchorId="4BBA098A" wp14:editId="3B0CD511">
            <wp:extent cx="5875305" cy="4457700"/>
            <wp:effectExtent l="0" t="0" r="0"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86139" cy="4465920"/>
                    </a:xfrm>
                    <a:prstGeom prst="rect">
                      <a:avLst/>
                    </a:prstGeom>
                  </pic:spPr>
                </pic:pic>
              </a:graphicData>
            </a:graphic>
          </wp:inline>
        </w:drawing>
      </w:r>
    </w:p>
    <w:p w:rsidR="007D79CD" w:rsidRPr="00970765" w:rsidRDefault="007D79CD" w:rsidP="00542941">
      <w:pPr>
        <w:pStyle w:val="diplomapictures"/>
        <w:pPrChange w:id="352" w:author="Пользователь Windows" w:date="2018-12-10T11:06:00Z">
          <w:pPr>
            <w:pStyle w:val="diplomapictures"/>
          </w:pPr>
        </w:pPrChange>
      </w:pPr>
      <w:r w:rsidRPr="00970765">
        <w:t>Рисунок 2.4 – Активація приводу</w:t>
      </w:r>
    </w:p>
    <w:p w:rsidR="007D79CD" w:rsidRPr="00970765" w:rsidRDefault="007D79CD" w:rsidP="00542941">
      <w:pPr>
        <w:pStyle w:val="diplomapictures"/>
        <w:rPr>
          <w:noProof w:val="0"/>
        </w:rPr>
        <w:pPrChange w:id="353" w:author="Пользователь Windows" w:date="2018-12-10T11:06:00Z">
          <w:pPr>
            <w:pStyle w:val="diplomapictures"/>
          </w:pPr>
        </w:pPrChange>
      </w:pPr>
      <w:r w:rsidRPr="00970765">
        <w:rPr>
          <w:lang w:val="ru-RU"/>
        </w:rPr>
        <w:drawing>
          <wp:inline distT="0" distB="0" distL="0" distR="0" wp14:anchorId="2737A21E" wp14:editId="1C5329D3">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90675" cy="1038225"/>
                    </a:xfrm>
                    <a:prstGeom prst="rect">
                      <a:avLst/>
                    </a:prstGeom>
                  </pic:spPr>
                </pic:pic>
              </a:graphicData>
            </a:graphic>
          </wp:inline>
        </w:drawing>
      </w:r>
    </w:p>
    <w:p w:rsidR="007D79CD" w:rsidRPr="00970765" w:rsidRDefault="007D79CD" w:rsidP="00542941">
      <w:pPr>
        <w:pStyle w:val="diplomapictures"/>
        <w:pPrChange w:id="354" w:author="Пользователь Windows" w:date="2018-12-10T11:06:00Z">
          <w:pPr>
            <w:pStyle w:val="diplomapictures"/>
          </w:pPr>
        </w:pPrChange>
      </w:pPr>
      <w:r w:rsidRPr="00970765">
        <w:t>Рисунок 2.5 – Вікно «Axis default»</w:t>
      </w:r>
      <w:r w:rsidR="00D80F94" w:rsidRPr="00970765">
        <w:t xml:space="preserve"> (Зупинка електроприводу)</w:t>
      </w:r>
    </w:p>
    <w:p w:rsidR="007D79CD" w:rsidRPr="00970765" w:rsidRDefault="00B81C85" w:rsidP="00A2252C">
      <w:pPr>
        <w:pStyle w:val="1"/>
      </w:pPr>
      <w:r w:rsidRPr="00970765">
        <w:t>2.</w:t>
      </w:r>
      <w:r w:rsidRPr="00970765">
        <w:tab/>
      </w:r>
      <w:r w:rsidR="002E0989" w:rsidRPr="00970765">
        <w:t>Ініціація</w:t>
      </w:r>
      <w:r w:rsidRPr="00970765">
        <w:t xml:space="preserve"> процедури </w:t>
      </w:r>
      <w:r w:rsidR="007D79CD" w:rsidRPr="00970765">
        <w:t>автоматичного налаштування контурів керування</w:t>
      </w:r>
      <w:r w:rsidR="002E0989" w:rsidRPr="00970765">
        <w:t xml:space="preserve"> відбувається</w:t>
      </w:r>
      <w:r w:rsidR="007D79CD" w:rsidRPr="00970765">
        <w:t xml:space="preserve"> за допомогою наступних кроків:</w:t>
      </w:r>
    </w:p>
    <w:p w:rsidR="007D79CD" w:rsidRPr="00970765" w:rsidRDefault="00B81C85" w:rsidP="00A2252C">
      <w:pPr>
        <w:pStyle w:val="1"/>
      </w:pPr>
      <w:r w:rsidRPr="00970765">
        <w:lastRenderedPageBreak/>
        <w:t>2.1.</w:t>
      </w:r>
      <w:r w:rsidRPr="00970765">
        <w:tab/>
      </w:r>
      <w:r w:rsidR="007D79CD" w:rsidRPr="00970765">
        <w:t xml:space="preserve">В корні проекту потрібно  обрати пункт «Automatic Settings of Axis Control» в папці «Optimization/Commissioning». </w:t>
      </w:r>
    </w:p>
    <w:p w:rsidR="007D79CD" w:rsidRPr="00970765" w:rsidRDefault="007D79CD" w:rsidP="00A2252C">
      <w:pPr>
        <w:pStyle w:val="1"/>
      </w:pPr>
      <w:r w:rsidRPr="00970765">
        <w:t>2.</w:t>
      </w:r>
      <w:r w:rsidR="00B81C85" w:rsidRPr="00970765">
        <w:t>2</w:t>
      </w:r>
      <w:r w:rsidR="00B81C85" w:rsidRPr="00970765">
        <w:tab/>
      </w:r>
      <w:r w:rsidRPr="00970765">
        <w:t>Обрати спосіб визначення параметрів за абсолютним положенням – «</w:t>
      </w:r>
      <w:r w:rsidR="00525855">
        <w:t>Absolute position limit input» рис.3.6</w:t>
      </w:r>
    </w:p>
    <w:p w:rsidR="007D79CD" w:rsidRPr="00970765" w:rsidRDefault="007D79CD" w:rsidP="00542941">
      <w:pPr>
        <w:pStyle w:val="diplomapictures"/>
        <w:rPr>
          <w:noProof w:val="0"/>
        </w:rPr>
        <w:pPrChange w:id="355" w:author="Пользователь Windows" w:date="2018-12-10T11:06:00Z">
          <w:pPr>
            <w:pStyle w:val="diplomapictures"/>
          </w:pPr>
        </w:pPrChange>
      </w:pPr>
      <w:r w:rsidRPr="00970765">
        <w:rPr>
          <w:lang w:val="ru-RU"/>
        </w:rPr>
        <w:drawing>
          <wp:inline distT="0" distB="0" distL="0" distR="0" wp14:anchorId="3D783DB9" wp14:editId="48E4B347">
            <wp:extent cx="3600000" cy="2746753"/>
            <wp:effectExtent l="0" t="0" r="635"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3"/>
                    </a:xfrm>
                    <a:prstGeom prst="rect">
                      <a:avLst/>
                    </a:prstGeom>
                  </pic:spPr>
                </pic:pic>
              </a:graphicData>
            </a:graphic>
          </wp:inline>
        </w:drawing>
      </w:r>
    </w:p>
    <w:p w:rsidR="007D79CD" w:rsidRPr="00970765" w:rsidRDefault="007D79CD" w:rsidP="00542941">
      <w:pPr>
        <w:pStyle w:val="diplomapictures"/>
        <w:pPrChange w:id="356" w:author="Пользователь Windows" w:date="2018-12-10T11:06:00Z">
          <w:pPr>
            <w:pStyle w:val="diplomapictures"/>
          </w:pPr>
        </w:pPrChange>
      </w:pPr>
      <w:r w:rsidRPr="00970765">
        <w:t xml:space="preserve">Рисунок </w:t>
      </w:r>
      <w:r w:rsidR="00B81C85" w:rsidRPr="00970765">
        <w:t>3</w:t>
      </w:r>
      <w:r w:rsidRPr="00970765">
        <w:t>.6 – Спосіб визначення параметрів</w:t>
      </w:r>
    </w:p>
    <w:p w:rsidR="007D79CD" w:rsidRPr="00970765" w:rsidRDefault="00B81C85" w:rsidP="00A2252C">
      <w:pPr>
        <w:pStyle w:val="1"/>
      </w:pPr>
      <w:r w:rsidRPr="00970765">
        <w:t>2.</w:t>
      </w:r>
      <w:r w:rsidR="007D79CD" w:rsidRPr="00970765">
        <w:t>3.</w:t>
      </w:r>
      <w:r w:rsidRPr="00970765">
        <w:tab/>
      </w:r>
      <w:r w:rsidR="007D79CD" w:rsidRPr="00970765">
        <w:t>Визначити спосіб руху та діапазон обертання для визнач</w:t>
      </w:r>
      <w:r w:rsidR="00525855">
        <w:t>ення коефіцієнтів налаштування рис.3.7.</w:t>
      </w:r>
    </w:p>
    <w:p w:rsidR="007D79CD" w:rsidRPr="00970765" w:rsidRDefault="007D79CD" w:rsidP="00542941">
      <w:pPr>
        <w:pStyle w:val="diplomapictures"/>
        <w:rPr>
          <w:noProof w:val="0"/>
        </w:rPr>
        <w:pPrChange w:id="357" w:author="Пользователь Windows" w:date="2018-12-10T11:06:00Z">
          <w:pPr>
            <w:pStyle w:val="diplomapictures"/>
          </w:pPr>
        </w:pPrChange>
      </w:pPr>
      <w:r w:rsidRPr="00970765">
        <w:rPr>
          <w:lang w:val="ru-RU"/>
        </w:rPr>
        <w:drawing>
          <wp:inline distT="0" distB="0" distL="0" distR="0" wp14:anchorId="08BE992B" wp14:editId="1306A917">
            <wp:extent cx="3600000" cy="2746752"/>
            <wp:effectExtent l="0" t="0" r="63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2"/>
                    </a:xfrm>
                    <a:prstGeom prst="rect">
                      <a:avLst/>
                    </a:prstGeom>
                  </pic:spPr>
                </pic:pic>
              </a:graphicData>
            </a:graphic>
          </wp:inline>
        </w:drawing>
      </w:r>
    </w:p>
    <w:p w:rsidR="007D79CD" w:rsidRPr="00970765" w:rsidRDefault="007D79CD" w:rsidP="00542941">
      <w:pPr>
        <w:pStyle w:val="diplomapictures"/>
        <w:pPrChange w:id="358" w:author="Пользователь Windows" w:date="2018-12-10T11:06:00Z">
          <w:pPr>
            <w:pStyle w:val="diplomapictures"/>
          </w:pPr>
        </w:pPrChange>
      </w:pPr>
      <w:r w:rsidRPr="00970765">
        <w:t xml:space="preserve">Рисунок </w:t>
      </w:r>
      <w:r w:rsidR="00B81C85" w:rsidRPr="00970765">
        <w:t>3</w:t>
      </w:r>
      <w:r w:rsidRPr="00970765">
        <w:t>.6 – Спосіб визначення параметрів</w:t>
      </w:r>
    </w:p>
    <w:p w:rsidR="007D79CD" w:rsidRPr="00970765" w:rsidRDefault="007D79CD" w:rsidP="00A2252C">
      <w:pPr>
        <w:pStyle w:val="1"/>
      </w:pPr>
      <w:r w:rsidRPr="00970765">
        <w:t>3.</w:t>
      </w:r>
      <w:r w:rsidR="00B81C85" w:rsidRPr="00970765">
        <w:tab/>
      </w:r>
      <w:r w:rsidRPr="00970765">
        <w:t>Визначити спосіб руху та діапазон обертання для визначення коефіцієнтів налаштуванн</w:t>
      </w:r>
      <w:r w:rsidR="00525855">
        <w:t>я рис.3.7.</w:t>
      </w:r>
    </w:p>
    <w:p w:rsidR="007D79CD" w:rsidRPr="00970765" w:rsidRDefault="007D79CD" w:rsidP="00542941">
      <w:pPr>
        <w:pStyle w:val="diplomapictures"/>
        <w:rPr>
          <w:noProof w:val="0"/>
        </w:rPr>
        <w:pPrChange w:id="359" w:author="Пользователь Windows" w:date="2018-12-10T11:06:00Z">
          <w:pPr>
            <w:pStyle w:val="diplomapictures"/>
          </w:pPr>
        </w:pPrChange>
      </w:pPr>
      <w:r w:rsidRPr="00970765">
        <w:rPr>
          <w:lang w:val="ru-RU"/>
        </w:rPr>
        <w:lastRenderedPageBreak/>
        <w:drawing>
          <wp:inline distT="0" distB="0" distL="0" distR="0" wp14:anchorId="0191A01D" wp14:editId="4AB83A52">
            <wp:extent cx="3600000" cy="2746753"/>
            <wp:effectExtent l="0" t="0" r="635"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0000" cy="2746753"/>
                    </a:xfrm>
                    <a:prstGeom prst="rect">
                      <a:avLst/>
                    </a:prstGeom>
                  </pic:spPr>
                </pic:pic>
              </a:graphicData>
            </a:graphic>
          </wp:inline>
        </w:drawing>
      </w:r>
    </w:p>
    <w:p w:rsidR="007D79CD" w:rsidRPr="00970765" w:rsidRDefault="00B81C85" w:rsidP="00542941">
      <w:pPr>
        <w:pStyle w:val="diplomapictures"/>
        <w:pPrChange w:id="360" w:author="Пользователь Windows" w:date="2018-12-10T11:06:00Z">
          <w:pPr>
            <w:pStyle w:val="diplomapictures"/>
          </w:pPr>
        </w:pPrChange>
      </w:pPr>
      <w:r w:rsidRPr="00970765">
        <w:t>Рисунок 3</w:t>
      </w:r>
      <w:r w:rsidR="007D79CD" w:rsidRPr="00970765">
        <w:t>.7 – Вибір діапазону та способу обертання</w:t>
      </w:r>
    </w:p>
    <w:p w:rsidR="007D79CD" w:rsidRPr="00970765" w:rsidRDefault="007D79CD" w:rsidP="007D79CD">
      <w:pPr>
        <w:spacing w:after="0" w:line="360" w:lineRule="auto"/>
        <w:ind w:firstLine="709"/>
        <w:jc w:val="center"/>
        <w:rPr>
          <w:rFonts w:cs="Times New Roman"/>
          <w:szCs w:val="28"/>
        </w:rPr>
      </w:pPr>
    </w:p>
    <w:p w:rsidR="007D79CD" w:rsidRPr="00970765" w:rsidRDefault="00B81C85" w:rsidP="00A2252C">
      <w:pPr>
        <w:pStyle w:val="1"/>
      </w:pPr>
      <w:r w:rsidRPr="00970765">
        <w:t>4.</w:t>
      </w:r>
      <w:r w:rsidRPr="00970765">
        <w:tab/>
      </w:r>
      <w:r w:rsidR="007D79CD" w:rsidRPr="00970765">
        <w:t>Вибрати тип налаштування (Application – «Machine Tool»), і обрати необхідні параметри і умови, з</w:t>
      </w:r>
      <w:r w:rsidR="00525855">
        <w:t>а яких вони будуть визначатись рис.3.8</w:t>
      </w:r>
      <w:r w:rsidR="007D79CD" w:rsidRPr="00970765">
        <w:t>.</w:t>
      </w:r>
    </w:p>
    <w:p w:rsidR="007D79CD" w:rsidRPr="00970765" w:rsidRDefault="007D79CD" w:rsidP="00A2252C">
      <w:pPr>
        <w:pStyle w:val="1"/>
      </w:pPr>
      <w:r w:rsidRPr="00970765">
        <w:t>5.</w:t>
      </w:r>
      <w:r w:rsidR="00B81C85" w:rsidRPr="00970765">
        <w:tab/>
      </w:r>
      <w:r w:rsidRPr="00970765">
        <w:t>Усі необхідні параметри будуть визначені після натискання кнопки “Next”</w:t>
      </w:r>
    </w:p>
    <w:p w:rsidR="007D79CD" w:rsidRPr="00970765" w:rsidRDefault="007D79CD" w:rsidP="007D79CD">
      <w:pPr>
        <w:spacing w:after="0" w:line="360" w:lineRule="auto"/>
        <w:ind w:left="851"/>
        <w:rPr>
          <w:rFonts w:cs="Times New Roman"/>
          <w:szCs w:val="28"/>
        </w:rPr>
      </w:pPr>
    </w:p>
    <w:p w:rsidR="007D79CD" w:rsidRPr="00970765" w:rsidRDefault="007D79CD" w:rsidP="00542941">
      <w:pPr>
        <w:pStyle w:val="diplomapictures"/>
        <w:rPr>
          <w:noProof w:val="0"/>
        </w:rPr>
        <w:pPrChange w:id="361" w:author="Пользователь Windows" w:date="2018-12-10T11:06:00Z">
          <w:pPr>
            <w:pStyle w:val="diplomapictures"/>
          </w:pPr>
        </w:pPrChange>
      </w:pPr>
      <w:r w:rsidRPr="00970765">
        <w:rPr>
          <w:lang w:val="ru-RU"/>
        </w:rPr>
        <w:drawing>
          <wp:inline distT="0" distB="0" distL="0" distR="0" wp14:anchorId="18A24810" wp14:editId="24B35ED0">
            <wp:extent cx="3600000" cy="2746753"/>
            <wp:effectExtent l="0" t="0" r="63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00000" cy="2746753"/>
                    </a:xfrm>
                    <a:prstGeom prst="rect">
                      <a:avLst/>
                    </a:prstGeom>
                  </pic:spPr>
                </pic:pic>
              </a:graphicData>
            </a:graphic>
          </wp:inline>
        </w:drawing>
      </w:r>
    </w:p>
    <w:p w:rsidR="007D79CD" w:rsidRPr="00970765" w:rsidRDefault="007D79CD" w:rsidP="00542941">
      <w:pPr>
        <w:pStyle w:val="diplomapictures"/>
        <w:pPrChange w:id="362" w:author="Пользователь Windows" w:date="2018-12-10T11:06:00Z">
          <w:pPr>
            <w:pStyle w:val="diplomapictures"/>
          </w:pPr>
        </w:pPrChange>
      </w:pPr>
      <w:r w:rsidRPr="00970765">
        <w:t xml:space="preserve">Рисунок </w:t>
      </w:r>
      <w:r w:rsidR="00B81C85" w:rsidRPr="00970765">
        <w:t>3</w:t>
      </w:r>
      <w:r w:rsidRPr="00970765">
        <w:t>.8 – Вибір параметрів і граничних значень в ході визначення</w:t>
      </w:r>
    </w:p>
    <w:p w:rsidR="006501C3" w:rsidRPr="00970765" w:rsidRDefault="00B81C85" w:rsidP="00A2252C">
      <w:pPr>
        <w:pStyle w:val="1"/>
      </w:pPr>
      <w:r w:rsidRPr="00970765">
        <w:t>6.</w:t>
      </w:r>
      <w:r w:rsidRPr="00970765">
        <w:tab/>
      </w:r>
      <w:r w:rsidR="007D79CD" w:rsidRPr="00970765">
        <w:t>Після цього усі параметри будуть збережені у структурі проекту та відображені у новому вікні</w:t>
      </w:r>
      <w:r w:rsidR="006501C3" w:rsidRPr="00970765">
        <w:t xml:space="preserve"> </w:t>
      </w:r>
      <w:del w:id="363" w:author="Пользователь Windows" w:date="2018-12-10T10:54:00Z">
        <w:r w:rsidR="006501C3" w:rsidRPr="00970765" w:rsidDel="00525855">
          <w:delText>(</w:delText>
        </w:r>
      </w:del>
      <w:r w:rsidR="006501C3" w:rsidRPr="00970765">
        <w:t>рис.3.9</w:t>
      </w:r>
      <w:del w:id="364" w:author="Пользователь Windows" w:date="2018-12-10T10:54:00Z">
        <w:r w:rsidR="006501C3" w:rsidRPr="00970765" w:rsidDel="00525855">
          <w:delText>)</w:delText>
        </w:r>
      </w:del>
      <w:r w:rsidR="006501C3" w:rsidRPr="00970765">
        <w:t>.</w:t>
      </w:r>
    </w:p>
    <w:p w:rsidR="007D79CD" w:rsidRPr="00970765" w:rsidRDefault="007D79CD" w:rsidP="00542941">
      <w:pPr>
        <w:pStyle w:val="diplomapictures"/>
        <w:rPr>
          <w:noProof w:val="0"/>
        </w:rPr>
        <w:pPrChange w:id="365" w:author="Пользователь Windows" w:date="2018-12-10T11:06:00Z">
          <w:pPr>
            <w:pStyle w:val="diplomapictures"/>
          </w:pPr>
        </w:pPrChange>
      </w:pPr>
      <w:r w:rsidRPr="00970765">
        <w:rPr>
          <w:lang w:val="ru-RU"/>
        </w:rPr>
        <w:lastRenderedPageBreak/>
        <w:drawing>
          <wp:inline distT="0" distB="0" distL="0" distR="0" wp14:anchorId="1049129A" wp14:editId="5E5B6AE5">
            <wp:extent cx="3600000" cy="2746753"/>
            <wp:effectExtent l="0" t="0" r="635"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000" cy="2746753"/>
                    </a:xfrm>
                    <a:prstGeom prst="rect">
                      <a:avLst/>
                    </a:prstGeom>
                  </pic:spPr>
                </pic:pic>
              </a:graphicData>
            </a:graphic>
          </wp:inline>
        </w:drawing>
      </w:r>
    </w:p>
    <w:p w:rsidR="007D79CD" w:rsidRPr="00970765" w:rsidRDefault="007D79CD" w:rsidP="00542941">
      <w:pPr>
        <w:pStyle w:val="diplomapictures"/>
        <w:pPrChange w:id="366" w:author="Пользователь Windows" w:date="2018-12-10T11:06:00Z">
          <w:pPr>
            <w:pStyle w:val="diplomapictures"/>
          </w:pPr>
        </w:pPrChange>
      </w:pPr>
      <w:r w:rsidRPr="00970765">
        <w:t xml:space="preserve">Рисунок </w:t>
      </w:r>
      <w:r w:rsidR="00B81C85" w:rsidRPr="00970765">
        <w:t>3</w:t>
      </w:r>
      <w:r w:rsidRPr="00970765">
        <w:t>.9 – Визначені параметри системи</w:t>
      </w:r>
    </w:p>
    <w:p w:rsidR="007D79CD" w:rsidRPr="00970765" w:rsidRDefault="002E0989" w:rsidP="007D79CD">
      <w:pPr>
        <w:spacing w:after="0" w:line="360" w:lineRule="auto"/>
        <w:ind w:firstLine="709"/>
        <w:rPr>
          <w:rFonts w:cs="Times New Roman"/>
          <w:szCs w:val="28"/>
        </w:rPr>
      </w:pPr>
      <w:r w:rsidRPr="00970765">
        <w:rPr>
          <w:rFonts w:cs="Times New Roman"/>
          <w:szCs w:val="28"/>
        </w:rPr>
        <w:t>Після</w:t>
      </w:r>
      <w:r w:rsidR="007D79CD" w:rsidRPr="00970765">
        <w:rPr>
          <w:rFonts w:cs="Times New Roman"/>
          <w:szCs w:val="28"/>
        </w:rPr>
        <w:t xml:space="preserve"> цього ми матимемо змогу переглянути налаштовану структуру системи із заданими </w:t>
      </w:r>
      <w:r w:rsidRPr="00970765">
        <w:rPr>
          <w:rFonts w:cs="Times New Roman"/>
          <w:szCs w:val="28"/>
        </w:rPr>
        <w:t>коефіцієнтами</w:t>
      </w:r>
      <w:r w:rsidR="007D79CD" w:rsidRPr="00970765">
        <w:rPr>
          <w:rFonts w:cs="Times New Roman"/>
          <w:szCs w:val="28"/>
        </w:rPr>
        <w:t xml:space="preserve">, для чого необхідно натиснути пункт «Axis Control Settings» в папці «Axis Control» папки «Drive Control» </w:t>
      </w:r>
      <w:del w:id="367" w:author="Пользователь Windows" w:date="2018-12-10T10:54:00Z">
        <w:r w:rsidR="007D79CD" w:rsidRPr="00970765" w:rsidDel="00525855">
          <w:rPr>
            <w:rFonts w:cs="Times New Roman"/>
            <w:szCs w:val="28"/>
          </w:rPr>
          <w:delText>(</w:delText>
        </w:r>
      </w:del>
      <w:r w:rsidR="007D79CD" w:rsidRPr="00970765">
        <w:rPr>
          <w:rFonts w:cs="Times New Roman"/>
          <w:szCs w:val="28"/>
        </w:rPr>
        <w:t>рис.3.10</w:t>
      </w:r>
      <w:del w:id="368" w:author="Пользователь Windows" w:date="2018-12-10T10:54:00Z">
        <w:r w:rsidR="007D79CD" w:rsidRPr="00970765" w:rsidDel="00525855">
          <w:rPr>
            <w:rFonts w:cs="Times New Roman"/>
            <w:szCs w:val="28"/>
          </w:rPr>
          <w:delText>)</w:delText>
        </w:r>
      </w:del>
      <w:r w:rsidR="007D79CD" w:rsidRPr="00970765">
        <w:rPr>
          <w:rFonts w:cs="Times New Roman"/>
          <w:szCs w:val="28"/>
        </w:rPr>
        <w:t>.</w:t>
      </w:r>
    </w:p>
    <w:p w:rsidR="007D79CD" w:rsidRPr="00970765" w:rsidRDefault="007D79CD" w:rsidP="007D79CD">
      <w:pPr>
        <w:spacing w:after="0" w:line="360" w:lineRule="auto"/>
        <w:ind w:firstLine="709"/>
        <w:rPr>
          <w:rFonts w:cs="Times New Roman"/>
          <w:szCs w:val="28"/>
        </w:rPr>
      </w:pPr>
      <w:r w:rsidRPr="00970765">
        <w:rPr>
          <w:rFonts w:cs="Times New Roman"/>
          <w:szCs w:val="28"/>
        </w:rPr>
        <w:t xml:space="preserve">Таким чином, ми встановимо необхідні налаштування для подальшої роботи із </w:t>
      </w:r>
      <w:r w:rsidR="002E0989" w:rsidRPr="00970765">
        <w:rPr>
          <w:rFonts w:cs="Times New Roman"/>
          <w:szCs w:val="28"/>
        </w:rPr>
        <w:t>стереосистемою</w:t>
      </w:r>
      <w:r w:rsidRPr="00970765">
        <w:rPr>
          <w:rFonts w:cs="Times New Roman"/>
          <w:szCs w:val="28"/>
        </w:rPr>
        <w:t xml:space="preserve">. </w:t>
      </w:r>
    </w:p>
    <w:p w:rsidR="00B81C85" w:rsidRPr="00970765" w:rsidDel="00542941" w:rsidRDefault="00B81C85" w:rsidP="00542941">
      <w:pPr>
        <w:pStyle w:val="diplomapictures"/>
        <w:rPr>
          <w:del w:id="369" w:author="Пользователь Windows" w:date="2018-12-10T11:09:00Z"/>
        </w:rPr>
        <w:pPrChange w:id="370" w:author="Пользователь Windows" w:date="2018-12-10T11:06:00Z">
          <w:pPr>
            <w:pStyle w:val="diplomapictures"/>
          </w:pPr>
        </w:pPrChange>
      </w:pPr>
    </w:p>
    <w:p w:rsidR="007D79CD" w:rsidRPr="00970765" w:rsidRDefault="00D80F94" w:rsidP="00542941">
      <w:pPr>
        <w:pStyle w:val="diplomapictures"/>
        <w:keepNext/>
        <w:rPr>
          <w:noProof w:val="0"/>
        </w:rPr>
        <w:pPrChange w:id="371" w:author="Пользователь Windows" w:date="2018-12-10T11:09:00Z">
          <w:pPr>
            <w:pStyle w:val="diplomapictures"/>
          </w:pPr>
        </w:pPrChange>
      </w:pPr>
      <w:r w:rsidRPr="00970765">
        <w:rPr>
          <w:lang w:val="ru-RU"/>
        </w:rPr>
        <w:drawing>
          <wp:inline distT="0" distB="0" distL="0" distR="0" wp14:anchorId="7420C1EF" wp14:editId="27BCD97F">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39790" cy="3532505"/>
                    </a:xfrm>
                    <a:prstGeom prst="rect">
                      <a:avLst/>
                    </a:prstGeom>
                  </pic:spPr>
                </pic:pic>
              </a:graphicData>
            </a:graphic>
          </wp:inline>
        </w:drawing>
      </w:r>
    </w:p>
    <w:p w:rsidR="007D79CD" w:rsidRPr="00970765" w:rsidRDefault="00B81C85" w:rsidP="00542941">
      <w:pPr>
        <w:pStyle w:val="diplomapictures"/>
        <w:pPrChange w:id="372" w:author="Пользователь Windows" w:date="2018-12-10T11:06:00Z">
          <w:pPr>
            <w:pStyle w:val="diplomapictures"/>
          </w:pPr>
        </w:pPrChange>
      </w:pPr>
      <w:r w:rsidRPr="00970765">
        <w:t>Рисунок 3</w:t>
      </w:r>
      <w:r w:rsidR="007D79CD" w:rsidRPr="00970765">
        <w:t>.10 – Контури регулювання положення та швидкості</w:t>
      </w:r>
    </w:p>
    <w:p w:rsidR="006501C3" w:rsidRPr="00970765" w:rsidRDefault="00BA73AE" w:rsidP="00BA73AE">
      <w:pPr>
        <w:pStyle w:val="Heading2"/>
      </w:pPr>
      <w:bookmarkStart w:id="373" w:name="_Toc532032277"/>
      <w:r w:rsidRPr="00970765">
        <w:lastRenderedPageBreak/>
        <w:t>3.2</w:t>
      </w:r>
      <w:r w:rsidRPr="00970765">
        <w:tab/>
      </w:r>
      <w:r w:rsidR="006501C3" w:rsidRPr="00970765">
        <w:t>Візуалізація перехідних процесів сервоприводу</w:t>
      </w:r>
      <w:bookmarkEnd w:id="373"/>
    </w:p>
    <w:p w:rsidR="006501C3" w:rsidRPr="00970765" w:rsidRDefault="006501C3" w:rsidP="00A2252C">
      <w:pPr>
        <w:pStyle w:val="1"/>
      </w:pPr>
      <w:r w:rsidRPr="00970765">
        <w:t>Важливим фактором у процесі роботи із сервоприводами є характер їх перехі</w:t>
      </w:r>
      <w:r w:rsidR="002E0989" w:rsidRPr="00970765">
        <w:t>дних процесів. Для візуалізації</w:t>
      </w:r>
      <w:r w:rsidRPr="00970765">
        <w:t xml:space="preserve"> процесів цієї системи необхідно використовувати модуль IndraDrive – Oscilloscope.</w:t>
      </w:r>
    </w:p>
    <w:p w:rsidR="006501C3" w:rsidRPr="00970765" w:rsidRDefault="006501C3" w:rsidP="00A2252C">
      <w:pPr>
        <w:pStyle w:val="1"/>
      </w:pPr>
      <w:r w:rsidRPr="00970765">
        <w:t xml:space="preserve">Його запуск відбувається через команду «Diagnosis/Service» &gt; «Oscilloscope» </w:t>
      </w:r>
      <w:del w:id="374" w:author="Пользователь Windows" w:date="2018-12-10T10:55:00Z">
        <w:r w:rsidRPr="00970765" w:rsidDel="00525855">
          <w:delText>(</w:delText>
        </w:r>
      </w:del>
      <w:r w:rsidRPr="00970765">
        <w:t>рис.3.11</w:t>
      </w:r>
      <w:del w:id="375" w:author="Пользователь Windows" w:date="2018-12-10T10:55:00Z">
        <w:r w:rsidRPr="00970765" w:rsidDel="00525855">
          <w:delText>)</w:delText>
        </w:r>
      </w:del>
      <w:r w:rsidRPr="00970765">
        <w:t>.</w:t>
      </w:r>
    </w:p>
    <w:p w:rsidR="006501C3" w:rsidRPr="00970765" w:rsidRDefault="006501C3" w:rsidP="00A2252C">
      <w:pPr>
        <w:pStyle w:val="1"/>
      </w:pPr>
      <w:r w:rsidRPr="00970765">
        <w:t>Для початку роботи необхідно провести первинне налаштування:</w:t>
      </w:r>
    </w:p>
    <w:p w:rsidR="006501C3" w:rsidRPr="00970765" w:rsidRDefault="006501C3" w:rsidP="00A2252C">
      <w:pPr>
        <w:pStyle w:val="1"/>
      </w:pPr>
      <w:r w:rsidRPr="00970765">
        <w:t>1.</w:t>
      </w:r>
      <w:r w:rsidR="00B81C85" w:rsidRPr="00970765">
        <w:tab/>
      </w:r>
      <w:r w:rsidRPr="00970765">
        <w:t xml:space="preserve">Дискретність вимірювання. Кнопка «Configure» відповідає за редагування </w:t>
      </w:r>
      <w:r w:rsidR="002E0989" w:rsidRPr="00970765">
        <w:t>дискретності</w:t>
      </w:r>
      <w:r w:rsidRPr="00970765">
        <w:t xml:space="preserve"> вимірювання  .Поле  «Memory depth» </w:t>
      </w:r>
      <w:del w:id="376" w:author="Пользователь Windows" w:date="2018-12-10T10:55:00Z">
        <w:r w:rsidRPr="00970765" w:rsidDel="00525855">
          <w:delText>(</w:delText>
        </w:r>
      </w:del>
      <w:r w:rsidRPr="00970765">
        <w:t>рис.3.12</w:t>
      </w:r>
      <w:del w:id="377" w:author="Пользователь Windows" w:date="2018-12-10T10:55:00Z">
        <w:r w:rsidRPr="00970765" w:rsidDel="00525855">
          <w:delText>)</w:delText>
        </w:r>
      </w:del>
      <w:r w:rsidRPr="00970765">
        <w:t xml:space="preserve"> відповідає за кількість вимірювань, а поле «Time period» встановлює частоту вимірювань.</w:t>
      </w:r>
    </w:p>
    <w:p w:rsidR="006501C3" w:rsidRPr="00970765" w:rsidDel="00542941" w:rsidRDefault="006501C3" w:rsidP="00542941">
      <w:pPr>
        <w:pStyle w:val="diplomapictures"/>
        <w:keepNext/>
        <w:rPr>
          <w:del w:id="378" w:author="Пользователь Windows" w:date="2018-12-10T11:09:00Z"/>
        </w:rPr>
        <w:pPrChange w:id="379" w:author="Пользователь Windows" w:date="2018-12-10T11:09:00Z">
          <w:pPr>
            <w:pStyle w:val="diplomapictures"/>
          </w:pPr>
        </w:pPrChange>
      </w:pPr>
      <w:r w:rsidRPr="00970765">
        <w:object w:dxaOrig="17171" w:dyaOrig="10154">
          <v:shape id="_x0000_i1134" type="#_x0000_t75" style="width:495.75pt;height:294pt" o:ole="">
            <v:imagedata r:id="rId236" o:title=""/>
          </v:shape>
          <o:OLEObject Type="Embed" ProgID="Visio.Drawing.11" ShapeID="_x0000_i1134" DrawAspect="Content" ObjectID="_1605947580" r:id="rId237"/>
        </w:object>
      </w:r>
    </w:p>
    <w:p w:rsidR="006501C3" w:rsidRPr="00970765" w:rsidRDefault="006501C3" w:rsidP="00542941">
      <w:pPr>
        <w:pStyle w:val="diplomapictures"/>
        <w:pPrChange w:id="380" w:author="Пользователь Windows" w:date="2018-12-10T11:10:00Z">
          <w:pPr>
            <w:pStyle w:val="diplomapictures"/>
          </w:pPr>
        </w:pPrChange>
      </w:pPr>
      <w:r w:rsidRPr="00970765">
        <w:t xml:space="preserve">Рисунок </w:t>
      </w:r>
      <w:r w:rsidR="00B81C85" w:rsidRPr="00970765">
        <w:t>3</w:t>
      </w:r>
      <w:r w:rsidRPr="00970765">
        <w:t>.11 – Вікно компоненту Oscilloscope</w:t>
      </w:r>
    </w:p>
    <w:p w:rsidR="006501C3" w:rsidRPr="00970765" w:rsidRDefault="006501C3" w:rsidP="00542941">
      <w:pPr>
        <w:pStyle w:val="diplomapictures"/>
        <w:keepNext/>
        <w:rPr>
          <w:noProof w:val="0"/>
        </w:rPr>
        <w:pPrChange w:id="381" w:author="Пользователь Windows" w:date="2018-12-10T11:10:00Z">
          <w:pPr>
            <w:pStyle w:val="diplomapictures"/>
          </w:pPr>
        </w:pPrChange>
      </w:pPr>
      <w:r w:rsidRPr="00970765">
        <w:rPr>
          <w:lang w:val="ru-RU"/>
        </w:rPr>
        <w:lastRenderedPageBreak/>
        <w:drawing>
          <wp:inline distT="0" distB="0" distL="0" distR="0" wp14:anchorId="12F0B7BA" wp14:editId="37C52533">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47925" cy="2066925"/>
                    </a:xfrm>
                    <a:prstGeom prst="rect">
                      <a:avLst/>
                    </a:prstGeom>
                  </pic:spPr>
                </pic:pic>
              </a:graphicData>
            </a:graphic>
          </wp:inline>
        </w:drawing>
      </w:r>
    </w:p>
    <w:p w:rsidR="006501C3" w:rsidRPr="00970765" w:rsidRDefault="006501C3" w:rsidP="00542941">
      <w:pPr>
        <w:pStyle w:val="diplomapictures"/>
        <w:pPrChange w:id="382" w:author="Пользователь Windows" w:date="2018-12-10T11:10:00Z">
          <w:pPr>
            <w:pStyle w:val="diplomapictures"/>
          </w:pPr>
        </w:pPrChange>
      </w:pPr>
      <w:r w:rsidRPr="00970765">
        <w:t xml:space="preserve">Рисунок </w:t>
      </w:r>
      <w:r w:rsidR="00B81C85" w:rsidRPr="00970765">
        <w:t>3</w:t>
      </w:r>
      <w:r w:rsidRPr="00970765">
        <w:t>.12 – налаштування дискретності вимірювання</w:t>
      </w:r>
    </w:p>
    <w:p w:rsidR="006501C3" w:rsidRPr="00970765" w:rsidDel="00542941" w:rsidRDefault="006501C3" w:rsidP="00A2252C">
      <w:pPr>
        <w:pStyle w:val="1"/>
        <w:rPr>
          <w:del w:id="383" w:author="Пользователь Windows" w:date="2018-12-10T11:03:00Z"/>
        </w:rPr>
      </w:pPr>
    </w:p>
    <w:p w:rsidR="006501C3" w:rsidRPr="00970765" w:rsidRDefault="00B81C85" w:rsidP="00A2252C">
      <w:pPr>
        <w:pStyle w:val="1"/>
      </w:pPr>
      <w:r w:rsidRPr="00970765">
        <w:t>2.</w:t>
      </w:r>
      <w:r w:rsidRPr="00970765">
        <w:tab/>
      </w:r>
      <w:r w:rsidR="006501C3" w:rsidRPr="00970765">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вимірювання – у полі «Threshold value». Поле «Edge» відповідає за фронт сигналу, по якому починається вимірювання </w:t>
      </w:r>
      <w:del w:id="384" w:author="Пользователь Windows" w:date="2018-12-10T10:55:00Z">
        <w:r w:rsidR="006501C3" w:rsidRPr="00970765" w:rsidDel="00525855">
          <w:delText>(</w:delText>
        </w:r>
      </w:del>
      <w:r w:rsidR="006501C3" w:rsidRPr="00970765">
        <w:t>рис.3.13</w:t>
      </w:r>
      <w:del w:id="385" w:author="Пользователь Windows" w:date="2018-12-10T10:55:00Z">
        <w:r w:rsidR="006501C3" w:rsidRPr="00970765" w:rsidDel="00525855">
          <w:delText>)</w:delText>
        </w:r>
      </w:del>
      <w:r w:rsidR="006501C3" w:rsidRPr="00970765">
        <w:t>.</w:t>
      </w:r>
    </w:p>
    <w:p w:rsidR="006501C3" w:rsidRPr="00970765" w:rsidDel="00542941" w:rsidRDefault="006501C3" w:rsidP="00542941">
      <w:pPr>
        <w:pStyle w:val="diplomapictures"/>
        <w:rPr>
          <w:del w:id="386" w:author="Пользователь Windows" w:date="2018-12-10T11:03:00Z"/>
        </w:rPr>
        <w:pPrChange w:id="387" w:author="Пользователь Windows" w:date="2018-12-10T11:06:00Z">
          <w:pPr>
            <w:pStyle w:val="1"/>
          </w:pPr>
        </w:pPrChange>
      </w:pPr>
    </w:p>
    <w:p w:rsidR="006501C3" w:rsidRPr="00970765" w:rsidRDefault="00D80F94" w:rsidP="00542941">
      <w:pPr>
        <w:pStyle w:val="diplomapictures"/>
        <w:rPr>
          <w:noProof w:val="0"/>
        </w:rPr>
        <w:pPrChange w:id="388" w:author="Пользователь Windows" w:date="2018-12-10T11:06:00Z">
          <w:pPr>
            <w:pStyle w:val="diplomapictures"/>
          </w:pPr>
        </w:pPrChange>
      </w:pPr>
      <w:r w:rsidRPr="00970765">
        <w:rPr>
          <w:lang w:val="ru-RU"/>
        </w:rPr>
        <w:drawing>
          <wp:inline distT="0" distB="0" distL="0" distR="0" wp14:anchorId="2130EC12" wp14:editId="6CDD4082">
            <wp:extent cx="5987415" cy="2954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87419" cy="2954024"/>
                    </a:xfrm>
                    <a:prstGeom prst="rect">
                      <a:avLst/>
                    </a:prstGeom>
                  </pic:spPr>
                </pic:pic>
              </a:graphicData>
            </a:graphic>
          </wp:inline>
        </w:drawing>
      </w:r>
    </w:p>
    <w:p w:rsidR="006501C3" w:rsidRPr="00970765" w:rsidRDefault="006501C3" w:rsidP="00542941">
      <w:pPr>
        <w:pStyle w:val="diplomapictures"/>
        <w:pPrChange w:id="389" w:author="Пользователь Windows" w:date="2018-12-10T11:06:00Z">
          <w:pPr>
            <w:pStyle w:val="diplomapictures"/>
          </w:pPr>
        </w:pPrChange>
      </w:pPr>
      <w:r w:rsidRPr="00970765">
        <w:t>Рисунок 2.13 – Налаштування тригера</w:t>
      </w:r>
    </w:p>
    <w:p w:rsidR="006501C3" w:rsidRPr="00970765" w:rsidDel="00542941" w:rsidRDefault="006501C3" w:rsidP="00A2252C">
      <w:pPr>
        <w:pStyle w:val="1"/>
        <w:rPr>
          <w:del w:id="390" w:author="Пользователь Windows" w:date="2018-12-10T11:03:00Z"/>
        </w:rPr>
      </w:pPr>
    </w:p>
    <w:p w:rsidR="006501C3" w:rsidRPr="00970765" w:rsidRDefault="00B81C85" w:rsidP="00A2252C">
      <w:pPr>
        <w:pStyle w:val="1"/>
      </w:pPr>
      <w:r w:rsidRPr="00970765">
        <w:t>3.</w:t>
      </w:r>
      <w:r w:rsidRPr="00970765">
        <w:tab/>
      </w:r>
      <w:r w:rsidR="006501C3" w:rsidRPr="00970765">
        <w:t xml:space="preserve">Вибір сигналів для вимірювання. Кнопка «Signals»  надає доступ до вибору параметрів для вимірювання. При цьому відкривається вікно </w:t>
      </w:r>
      <w:del w:id="391" w:author="Пользователь Windows" w:date="2018-12-10T10:55:00Z">
        <w:r w:rsidR="006501C3" w:rsidRPr="00970765" w:rsidDel="00525855">
          <w:delText>(</w:delText>
        </w:r>
      </w:del>
      <w:r w:rsidR="006501C3" w:rsidRPr="00970765">
        <w:t>рис.3.14</w:t>
      </w:r>
      <w:del w:id="392" w:author="Пользователь Windows" w:date="2018-12-10T10:55:00Z">
        <w:r w:rsidR="006501C3" w:rsidRPr="00970765" w:rsidDel="00525855">
          <w:delText>)</w:delText>
        </w:r>
      </w:del>
      <w:r w:rsidR="006501C3" w:rsidRPr="00970765">
        <w:t xml:space="preserve"> налаштування сигналів, у якому у лівому полі знаходяться весь </w:t>
      </w:r>
      <w:r w:rsidR="006501C3" w:rsidRPr="00970765">
        <w:lastRenderedPageBreak/>
        <w:t>список можливих сигналів, а в правому полі – обрані користувачем. Величина, яку необхідно вимірювати задаєть</w:t>
      </w:r>
      <w:r w:rsidR="002E0989" w:rsidRPr="00970765">
        <w:t>ся шляхом</w:t>
      </w:r>
      <w:r w:rsidR="006501C3" w:rsidRPr="00970765">
        <w:t xml:space="preserve"> натисканням мишки на лівій частині вікна. </w:t>
      </w:r>
    </w:p>
    <w:p w:rsidR="006501C3" w:rsidRPr="00970765" w:rsidRDefault="006501C3" w:rsidP="00A2252C">
      <w:pPr>
        <w:pStyle w:val="1"/>
      </w:pPr>
      <w:r w:rsidRPr="00970765">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6501C3" w:rsidRPr="00970765" w:rsidRDefault="00C94A10" w:rsidP="00542941">
      <w:pPr>
        <w:pStyle w:val="diplomapictures"/>
        <w:rPr>
          <w:noProof w:val="0"/>
        </w:rPr>
        <w:pPrChange w:id="393" w:author="Пользователь Windows" w:date="2018-12-10T11:06:00Z">
          <w:pPr>
            <w:pStyle w:val="diplomapictures"/>
          </w:pPr>
        </w:pPrChange>
      </w:pPr>
      <w:r w:rsidRPr="00970765">
        <w:rPr>
          <w:lang w:val="ru-RU"/>
        </w:rPr>
        <w:drawing>
          <wp:inline distT="0" distB="0" distL="0" distR="0" wp14:anchorId="7F00B07C" wp14:editId="587F8F97">
            <wp:extent cx="4714140" cy="2651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46619" cy="2669367"/>
                    </a:xfrm>
                    <a:prstGeom prst="rect">
                      <a:avLst/>
                    </a:prstGeom>
                  </pic:spPr>
                </pic:pic>
              </a:graphicData>
            </a:graphic>
          </wp:inline>
        </w:drawing>
      </w:r>
    </w:p>
    <w:p w:rsidR="00EE503D" w:rsidRPr="00970765" w:rsidRDefault="006501C3" w:rsidP="00542941">
      <w:pPr>
        <w:pStyle w:val="diplomapictures"/>
        <w:pPrChange w:id="394" w:author="Пользователь Windows" w:date="2018-12-10T11:06:00Z">
          <w:pPr>
            <w:pStyle w:val="diplomapictures"/>
          </w:pPr>
        </w:pPrChange>
      </w:pPr>
      <w:r w:rsidRPr="00970765">
        <w:t>Рисунок 2.14 – Вибір сигналів для вимірювання</w:t>
      </w:r>
    </w:p>
    <w:p w:rsidR="00EE503D" w:rsidRPr="00970765" w:rsidRDefault="00EE503D" w:rsidP="00EE503D">
      <w:pPr>
        <w:pStyle w:val="chapterconclusion"/>
      </w:pPr>
      <w:r w:rsidRPr="00970765">
        <w:lastRenderedPageBreak/>
        <w:t>Висновки до розділу 3</w:t>
      </w:r>
    </w:p>
    <w:p w:rsidR="00EE503D" w:rsidRPr="00970765" w:rsidRDefault="00EE503D" w:rsidP="00EE503D">
      <w:pPr>
        <w:spacing w:after="0" w:line="360" w:lineRule="auto"/>
        <w:ind w:firstLine="709"/>
        <w:rPr>
          <w:rFonts w:cs="Times New Roman"/>
          <w:szCs w:val="28"/>
        </w:rPr>
      </w:pPr>
      <w:r w:rsidRPr="00970765">
        <w:rPr>
          <w:rFonts w:cs="Times New Roman"/>
          <w:szCs w:val="28"/>
        </w:rPr>
        <w:t>В даному розділі наведено опис роботи та налаштування керуючо-перетворювального пристроєм Rexroth IndraDrive C, і висвітлено основні положення щодо таких етапів роботи, як:</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 xml:space="preserve">налаштування зв’язку сервоприводу та </w:t>
      </w:r>
      <w:r w:rsidR="002E0989" w:rsidRPr="00970765">
        <w:rPr>
          <w:rFonts w:cs="Times New Roman"/>
          <w:szCs w:val="28"/>
        </w:rPr>
        <w:t>персонального</w:t>
      </w:r>
      <w:r w:rsidRPr="00970765">
        <w:rPr>
          <w:rFonts w:cs="Times New Roman"/>
          <w:szCs w:val="28"/>
        </w:rPr>
        <w:t xml:space="preserve"> комп’ютера;</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визначення параметрів двигуна;</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FE34FF" w:rsidRPr="00FE34FF" w:rsidRDefault="00EE503D" w:rsidP="00EE503D">
      <w:pPr>
        <w:ind w:firstLine="0"/>
      </w:pPr>
      <w:r w:rsidRPr="00970765">
        <w:br w:type="page"/>
      </w:r>
    </w:p>
    <w:p w:rsidR="00EA2F7B" w:rsidRPr="00970765" w:rsidRDefault="00EA2F7B" w:rsidP="005A1E82">
      <w:pPr>
        <w:pStyle w:val="Heading1"/>
        <w:numPr>
          <w:ilvl w:val="0"/>
          <w:numId w:val="36"/>
        </w:numPr>
        <w:ind w:left="0" w:firstLine="0"/>
      </w:pPr>
      <w:bookmarkStart w:id="395" w:name="_Toc532032278"/>
      <w:r w:rsidRPr="00970765">
        <w:lastRenderedPageBreak/>
        <w:t>Розробка методичних вказівок для виконання лабораторної роботи по стенду</w:t>
      </w:r>
      <w:bookmarkEnd w:id="395"/>
    </w:p>
    <w:p w:rsidR="00EA2F7B" w:rsidRPr="00970765" w:rsidRDefault="00EA2F7B" w:rsidP="00A2252C">
      <w:pPr>
        <w:pStyle w:val="1"/>
        <w:rPr>
          <w:rFonts w:asciiTheme="minorHAnsi" w:hAnsiTheme="minorHAnsi"/>
          <w:sz w:val="22"/>
        </w:rPr>
      </w:pPr>
      <w:r w:rsidRPr="00970765">
        <w:t xml:space="preserve">На базі розглянутої установки вданому розділі буде </w:t>
      </w:r>
      <w:r w:rsidR="002E0989" w:rsidRPr="00970765">
        <w:t>представлено</w:t>
      </w:r>
      <w:r w:rsidRPr="00970765">
        <w:t xml:space="preserve"> </w:t>
      </w:r>
      <w:r w:rsidR="002E0989" w:rsidRPr="00970765">
        <w:t>методичні</w:t>
      </w:r>
      <w:r w:rsidRPr="00970765">
        <w:t xml:space="preserve"> вказівки для роботи на лабораторному стенді</w:t>
      </w:r>
    </w:p>
    <w:p w:rsidR="00EA2F7B" w:rsidRPr="00970765" w:rsidRDefault="00EA2F7B" w:rsidP="00A2252C">
      <w:pPr>
        <w:pStyle w:val="1"/>
      </w:pPr>
      <w:r w:rsidRPr="00970765">
        <w:rPr>
          <w:b/>
        </w:rPr>
        <w:t>Мета роботи:</w:t>
      </w:r>
      <w:r w:rsidRPr="00970765">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970765" w:rsidRDefault="00EA2F7B" w:rsidP="00A2252C">
      <w:pPr>
        <w:pStyle w:val="1"/>
      </w:pPr>
      <w:r w:rsidRPr="00970765">
        <w:t>Тривалість роботи: 4 години.</w:t>
      </w:r>
    </w:p>
    <w:p w:rsidR="00EA2F7B" w:rsidRPr="00970765" w:rsidRDefault="00EA2F7B" w:rsidP="00BA73AE">
      <w:pPr>
        <w:pStyle w:val="Heading2"/>
      </w:pPr>
      <w:bookmarkStart w:id="396" w:name="_Toc532032279"/>
      <w:r w:rsidRPr="00970765">
        <w:t>4.1 Програма роботи</w:t>
      </w:r>
      <w:bookmarkEnd w:id="396"/>
    </w:p>
    <w:p w:rsidR="00EA2F7B" w:rsidRPr="00970765" w:rsidRDefault="00EE503D" w:rsidP="00A2252C">
      <w:pPr>
        <w:pStyle w:val="1"/>
      </w:pPr>
      <w:r w:rsidRPr="00970765">
        <w:t xml:space="preserve">1. </w:t>
      </w:r>
      <w:r w:rsidR="00EA2F7B" w:rsidRPr="00970765">
        <w:t>Ознайомитися зі структурою лабораторної установки, призначенням її елементів.</w:t>
      </w:r>
    </w:p>
    <w:p w:rsidR="00EA2F7B" w:rsidRPr="00970765" w:rsidRDefault="00EA2F7B" w:rsidP="00A2252C">
      <w:pPr>
        <w:pStyle w:val="1"/>
      </w:pPr>
      <w:r w:rsidRPr="00970765">
        <w:t>3</w:t>
      </w:r>
      <w:r w:rsidR="00EE503D" w:rsidRPr="00970765">
        <w:t xml:space="preserve">. </w:t>
      </w:r>
      <w:r w:rsidRPr="00970765">
        <w:t>Розрахувати параметри номінального режиму роботи навантажувальної машини.</w:t>
      </w:r>
    </w:p>
    <w:p w:rsidR="00EA2F7B" w:rsidRPr="00970765" w:rsidRDefault="00EA2F7B" w:rsidP="00A2252C">
      <w:pPr>
        <w:pStyle w:val="1"/>
      </w:pPr>
      <w:r w:rsidRPr="00970765">
        <w:t xml:space="preserve">4. Налаштувати </w:t>
      </w:r>
      <w:r w:rsidR="002E0989" w:rsidRPr="00970765">
        <w:t>перетворювач</w:t>
      </w:r>
      <w:r w:rsidRPr="00970765">
        <w:t xml:space="preserve"> IndraDrive за допомогою програмного компоненту IndraWorks.</w:t>
      </w:r>
    </w:p>
    <w:p w:rsidR="00EA2F7B" w:rsidRPr="00970765" w:rsidRDefault="00EA2F7B" w:rsidP="00A2252C">
      <w:pPr>
        <w:pStyle w:val="1"/>
      </w:pPr>
      <w:r w:rsidRPr="00970765">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970765" w:rsidRDefault="00EA2F7B" w:rsidP="00A2252C">
      <w:pPr>
        <w:pStyle w:val="1"/>
      </w:pPr>
      <w:r w:rsidRPr="00970765">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970765" w:rsidRDefault="00EA2F7B" w:rsidP="00A2252C">
      <w:pPr>
        <w:pStyle w:val="1"/>
      </w:pPr>
      <w:r w:rsidRPr="00970765">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2E0989" w:rsidRPr="00970765" w:rsidRDefault="00EA2F7B" w:rsidP="00A2252C">
      <w:pPr>
        <w:pStyle w:val="1"/>
      </w:pPr>
      <w:r w:rsidRPr="00970765">
        <w:t xml:space="preserve">8. Виконати математичне моделювання перехідних процесів з п.4 та п.5 в програмному середовищі </w:t>
      </w:r>
      <w:r w:rsidR="002E0989" w:rsidRPr="00970765">
        <w:t>Matlab Simulink.</w:t>
      </w:r>
    </w:p>
    <w:p w:rsidR="00EA2F7B" w:rsidRPr="00970765" w:rsidRDefault="00EA2F7B" w:rsidP="00A2252C">
      <w:pPr>
        <w:pStyle w:val="1"/>
      </w:pPr>
      <w:r w:rsidRPr="00970765">
        <w:t>9. Порівняти результати отримані експериментально та при моделюванні і  зробити висновки з отриманих результатів</w:t>
      </w:r>
    </w:p>
    <w:p w:rsidR="00EA2F7B" w:rsidRPr="00970765" w:rsidRDefault="00EA2F7B" w:rsidP="00BA73AE">
      <w:pPr>
        <w:pStyle w:val="Heading2"/>
      </w:pPr>
      <w:bookmarkStart w:id="397" w:name="_Toc532032280"/>
      <w:r w:rsidRPr="00970765">
        <w:lastRenderedPageBreak/>
        <w:t>4.2 Хід роботи</w:t>
      </w:r>
      <w:bookmarkEnd w:id="397"/>
    </w:p>
    <w:p w:rsidR="00EA2F7B" w:rsidRPr="00970765"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970765">
        <w:rPr>
          <w:szCs w:val="28"/>
          <w:lang w:val="uk-UA"/>
        </w:rPr>
        <w:t xml:space="preserve">Дослідження статичних характеристик електроприводу. </w:t>
      </w:r>
    </w:p>
    <w:p w:rsidR="004D7033" w:rsidRPr="00970765" w:rsidRDefault="00EA2F7B" w:rsidP="00EE503D">
      <w:pPr>
        <w:pStyle w:val="ListParagraph1"/>
        <w:tabs>
          <w:tab w:val="left" w:pos="1260"/>
          <w:tab w:val="left" w:pos="1440"/>
        </w:tabs>
        <w:spacing w:before="0" w:after="0" w:line="360" w:lineRule="auto"/>
        <w:ind w:left="0" w:firstLine="567"/>
        <w:jc w:val="both"/>
        <w:rPr>
          <w:szCs w:val="28"/>
          <w:lang w:val="uk-UA"/>
        </w:rPr>
      </w:pPr>
      <w:r w:rsidRPr="00970765">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EA2F7B" w:rsidRPr="00970765" w:rsidRDefault="00EA2F7B" w:rsidP="00EA2F7B">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970765" w:rsidTr="00EE503D">
        <w:trPr>
          <w:trHeight w:val="423"/>
          <w:jc w:val="center"/>
        </w:trPr>
        <w:tc>
          <w:tcPr>
            <w:tcW w:w="1720" w:type="dxa"/>
            <w:vMerge w:val="restart"/>
            <w:shd w:val="clear" w:color="auto" w:fill="auto"/>
            <w:vAlign w:val="center"/>
          </w:tcPr>
          <w:p w:rsidR="00EA2F7B" w:rsidRPr="00970765" w:rsidRDefault="00EA2F7B" w:rsidP="00EE503D">
            <w:pPr>
              <w:pStyle w:val="tabletextstyle"/>
            </w:pPr>
            <w:r w:rsidRPr="00970765">
              <w:t>Завдання швидкості</w:t>
            </w:r>
          </w:p>
        </w:tc>
        <w:tc>
          <w:tcPr>
            <w:tcW w:w="7636" w:type="dxa"/>
            <w:gridSpan w:val="4"/>
            <w:shd w:val="clear" w:color="auto" w:fill="auto"/>
            <w:vAlign w:val="center"/>
          </w:tcPr>
          <w:p w:rsidR="00EA2F7B" w:rsidRPr="00970765" w:rsidRDefault="00EA2F7B" w:rsidP="00EE503D">
            <w:pPr>
              <w:pStyle w:val="tabletextstyle"/>
              <w:jc w:val="center"/>
            </w:pPr>
            <w:r w:rsidRPr="00970765">
              <w:t>Номер варіанту</w:t>
            </w:r>
          </w:p>
        </w:tc>
      </w:tr>
      <w:tr w:rsidR="00EA2F7B" w:rsidRPr="00970765" w:rsidTr="00EE503D">
        <w:trPr>
          <w:trHeight w:val="639"/>
          <w:jc w:val="center"/>
        </w:trPr>
        <w:tc>
          <w:tcPr>
            <w:tcW w:w="1720" w:type="dxa"/>
            <w:vMerge/>
            <w:shd w:val="clear" w:color="auto" w:fill="auto"/>
            <w:vAlign w:val="center"/>
          </w:tcPr>
          <w:p w:rsidR="00EA2F7B" w:rsidRPr="00970765" w:rsidRDefault="00EA2F7B" w:rsidP="00EE503D">
            <w:pPr>
              <w:pStyle w:val="tabletextstyle"/>
            </w:pPr>
          </w:p>
        </w:tc>
        <w:tc>
          <w:tcPr>
            <w:tcW w:w="1824" w:type="dxa"/>
            <w:shd w:val="clear" w:color="auto" w:fill="auto"/>
            <w:vAlign w:val="center"/>
          </w:tcPr>
          <w:p w:rsidR="00EA2F7B" w:rsidRPr="00970765" w:rsidRDefault="00EA2F7B" w:rsidP="00EE503D">
            <w:pPr>
              <w:pStyle w:val="tabletextstyle"/>
            </w:pPr>
            <w:r w:rsidRPr="00970765">
              <w:t>1</w:t>
            </w:r>
          </w:p>
        </w:tc>
        <w:tc>
          <w:tcPr>
            <w:tcW w:w="1984" w:type="dxa"/>
            <w:shd w:val="clear" w:color="auto" w:fill="auto"/>
            <w:vAlign w:val="center"/>
          </w:tcPr>
          <w:p w:rsidR="00EA2F7B" w:rsidRPr="00970765" w:rsidRDefault="00EA2F7B" w:rsidP="00EE503D">
            <w:pPr>
              <w:pStyle w:val="tabletextstyle"/>
            </w:pPr>
            <w:r w:rsidRPr="00970765">
              <w:t>2</w:t>
            </w:r>
          </w:p>
        </w:tc>
        <w:tc>
          <w:tcPr>
            <w:tcW w:w="1985" w:type="dxa"/>
            <w:shd w:val="clear" w:color="auto" w:fill="auto"/>
            <w:vAlign w:val="center"/>
          </w:tcPr>
          <w:p w:rsidR="00EA2F7B" w:rsidRPr="00970765" w:rsidRDefault="00EA2F7B" w:rsidP="00EE503D">
            <w:pPr>
              <w:pStyle w:val="tabletextstyle"/>
            </w:pPr>
            <w:r w:rsidRPr="00970765">
              <w:t>3</w:t>
            </w:r>
          </w:p>
        </w:tc>
        <w:tc>
          <w:tcPr>
            <w:tcW w:w="1843" w:type="dxa"/>
            <w:shd w:val="clear" w:color="auto" w:fill="auto"/>
            <w:vAlign w:val="center"/>
          </w:tcPr>
          <w:p w:rsidR="00EA2F7B" w:rsidRPr="00970765" w:rsidRDefault="00EA2F7B" w:rsidP="00EE503D">
            <w:pPr>
              <w:pStyle w:val="tabletextstyle"/>
            </w:pPr>
            <w:r w:rsidRPr="00970765">
              <w:t>4</w:t>
            </w:r>
          </w:p>
        </w:tc>
      </w:tr>
      <w:tr w:rsidR="00EA2F7B" w:rsidRPr="00970765" w:rsidTr="00EE503D">
        <w:trPr>
          <w:jc w:val="center"/>
        </w:trPr>
        <w:tc>
          <w:tcPr>
            <w:tcW w:w="1720" w:type="dxa"/>
            <w:shd w:val="clear" w:color="auto" w:fill="auto"/>
          </w:tcPr>
          <w:p w:rsidR="00EA2F7B" w:rsidRPr="00970765" w:rsidRDefault="00EA2F7B" w:rsidP="00EE503D">
            <w:pPr>
              <w:pStyle w:val="tabletextstyle"/>
            </w:pPr>
            <w:r w:rsidRPr="00970765">
              <w:t>n</w:t>
            </w:r>
            <w:r w:rsidRPr="00970765">
              <w:rPr>
                <w:vertAlign w:val="subscript"/>
              </w:rPr>
              <w:t xml:space="preserve">1, </w:t>
            </w:r>
            <w:r w:rsidRPr="00970765">
              <w:t>об/хв</w:t>
            </w:r>
          </w:p>
        </w:tc>
        <w:tc>
          <w:tcPr>
            <w:tcW w:w="1824" w:type="dxa"/>
            <w:shd w:val="clear" w:color="auto" w:fill="auto"/>
          </w:tcPr>
          <w:p w:rsidR="00EA2F7B" w:rsidRPr="00970765" w:rsidRDefault="00EA2F7B" w:rsidP="00EE503D">
            <w:pPr>
              <w:pStyle w:val="tabletextstyle"/>
            </w:pPr>
            <w:r w:rsidRPr="00970765">
              <w:t>1000</w:t>
            </w:r>
          </w:p>
        </w:tc>
        <w:tc>
          <w:tcPr>
            <w:tcW w:w="1984" w:type="dxa"/>
            <w:shd w:val="clear" w:color="auto" w:fill="auto"/>
          </w:tcPr>
          <w:p w:rsidR="00EA2F7B" w:rsidRPr="00970765" w:rsidRDefault="00EA2F7B" w:rsidP="00EE503D">
            <w:pPr>
              <w:pStyle w:val="tabletextstyle"/>
            </w:pPr>
            <w:r w:rsidRPr="00970765">
              <w:t>900</w:t>
            </w:r>
          </w:p>
        </w:tc>
        <w:tc>
          <w:tcPr>
            <w:tcW w:w="1985" w:type="dxa"/>
            <w:shd w:val="clear" w:color="auto" w:fill="auto"/>
          </w:tcPr>
          <w:p w:rsidR="00EA2F7B" w:rsidRPr="00970765" w:rsidRDefault="00EA2F7B" w:rsidP="00EE503D">
            <w:pPr>
              <w:pStyle w:val="tabletextstyle"/>
            </w:pPr>
            <w:r w:rsidRPr="00970765">
              <w:t>850</w:t>
            </w:r>
          </w:p>
        </w:tc>
        <w:tc>
          <w:tcPr>
            <w:tcW w:w="1843" w:type="dxa"/>
            <w:shd w:val="clear" w:color="auto" w:fill="auto"/>
          </w:tcPr>
          <w:p w:rsidR="00EA2F7B" w:rsidRPr="00970765" w:rsidRDefault="00EA2F7B" w:rsidP="00EE503D">
            <w:pPr>
              <w:pStyle w:val="tabletextstyle"/>
            </w:pPr>
            <w:r w:rsidRPr="00970765">
              <w:t>950</w:t>
            </w:r>
          </w:p>
        </w:tc>
      </w:tr>
      <w:tr w:rsidR="00EA2F7B" w:rsidRPr="00970765" w:rsidTr="00EE503D">
        <w:trPr>
          <w:jc w:val="center"/>
        </w:trPr>
        <w:tc>
          <w:tcPr>
            <w:tcW w:w="1720" w:type="dxa"/>
            <w:shd w:val="clear" w:color="auto" w:fill="auto"/>
          </w:tcPr>
          <w:p w:rsidR="00EA2F7B" w:rsidRPr="00970765" w:rsidRDefault="00EA2F7B" w:rsidP="00EE503D">
            <w:pPr>
              <w:pStyle w:val="tabletextstyle"/>
            </w:pPr>
            <w:r w:rsidRPr="00970765">
              <w:t>n</w:t>
            </w:r>
            <w:r w:rsidRPr="00970765">
              <w:rPr>
                <w:vertAlign w:val="subscript"/>
              </w:rPr>
              <w:t xml:space="preserve">2, </w:t>
            </w:r>
            <w:r w:rsidRPr="00970765">
              <w:t>об/хв</w:t>
            </w:r>
          </w:p>
        </w:tc>
        <w:tc>
          <w:tcPr>
            <w:tcW w:w="1824" w:type="dxa"/>
            <w:shd w:val="clear" w:color="auto" w:fill="auto"/>
          </w:tcPr>
          <w:p w:rsidR="00EA2F7B" w:rsidRPr="00970765" w:rsidRDefault="00EA2F7B" w:rsidP="00EE503D">
            <w:pPr>
              <w:pStyle w:val="tabletextstyle"/>
            </w:pPr>
            <w:r w:rsidRPr="00970765">
              <w:t>800</w:t>
            </w:r>
          </w:p>
        </w:tc>
        <w:tc>
          <w:tcPr>
            <w:tcW w:w="1984" w:type="dxa"/>
            <w:shd w:val="clear" w:color="auto" w:fill="auto"/>
          </w:tcPr>
          <w:p w:rsidR="00EA2F7B" w:rsidRPr="00970765" w:rsidRDefault="00EA2F7B" w:rsidP="00EE503D">
            <w:pPr>
              <w:pStyle w:val="tabletextstyle"/>
            </w:pPr>
            <w:r w:rsidRPr="00970765">
              <w:t>700</w:t>
            </w:r>
          </w:p>
        </w:tc>
        <w:tc>
          <w:tcPr>
            <w:tcW w:w="1985" w:type="dxa"/>
            <w:shd w:val="clear" w:color="auto" w:fill="auto"/>
          </w:tcPr>
          <w:p w:rsidR="00EA2F7B" w:rsidRPr="00970765" w:rsidRDefault="00EA2F7B" w:rsidP="00EE503D">
            <w:pPr>
              <w:pStyle w:val="tabletextstyle"/>
            </w:pPr>
            <w:r w:rsidRPr="00970765">
              <w:t>650</w:t>
            </w:r>
          </w:p>
        </w:tc>
        <w:tc>
          <w:tcPr>
            <w:tcW w:w="1843" w:type="dxa"/>
            <w:shd w:val="clear" w:color="auto" w:fill="auto"/>
          </w:tcPr>
          <w:p w:rsidR="00EA2F7B" w:rsidRPr="00970765" w:rsidRDefault="00EA2F7B" w:rsidP="00EE503D">
            <w:pPr>
              <w:pStyle w:val="tabletextstyle"/>
            </w:pPr>
            <w:r w:rsidRPr="00970765">
              <w:t>750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3, </w:t>
            </w:r>
            <w:r w:rsidRPr="00970765">
              <w:t>об/хв</w:t>
            </w:r>
          </w:p>
        </w:tc>
        <w:tc>
          <w:tcPr>
            <w:tcW w:w="1824" w:type="dxa"/>
            <w:shd w:val="clear" w:color="auto" w:fill="auto"/>
          </w:tcPr>
          <w:p w:rsidR="00EA2F7B" w:rsidRPr="00970765" w:rsidRDefault="00EA2F7B" w:rsidP="00EE503D">
            <w:pPr>
              <w:pStyle w:val="tabletextstyle"/>
            </w:pPr>
            <w:r w:rsidRPr="00970765">
              <w:t>400</w:t>
            </w:r>
          </w:p>
        </w:tc>
        <w:tc>
          <w:tcPr>
            <w:tcW w:w="1984" w:type="dxa"/>
            <w:shd w:val="clear" w:color="auto" w:fill="auto"/>
          </w:tcPr>
          <w:p w:rsidR="00EA2F7B" w:rsidRPr="00970765" w:rsidRDefault="00EA2F7B" w:rsidP="00EE503D">
            <w:pPr>
              <w:pStyle w:val="tabletextstyle"/>
            </w:pPr>
            <w:r w:rsidRPr="00970765">
              <w:t>500</w:t>
            </w:r>
          </w:p>
        </w:tc>
        <w:tc>
          <w:tcPr>
            <w:tcW w:w="1985" w:type="dxa"/>
            <w:shd w:val="clear" w:color="auto" w:fill="auto"/>
          </w:tcPr>
          <w:p w:rsidR="00EA2F7B" w:rsidRPr="00970765" w:rsidRDefault="00EA2F7B" w:rsidP="00EE503D">
            <w:pPr>
              <w:pStyle w:val="tabletextstyle"/>
            </w:pPr>
            <w:r w:rsidRPr="00970765">
              <w:t>450</w:t>
            </w:r>
          </w:p>
        </w:tc>
        <w:tc>
          <w:tcPr>
            <w:tcW w:w="1843" w:type="dxa"/>
            <w:shd w:val="clear" w:color="auto" w:fill="auto"/>
          </w:tcPr>
          <w:p w:rsidR="00EA2F7B" w:rsidRPr="00970765" w:rsidRDefault="00EA2F7B" w:rsidP="00EE503D">
            <w:pPr>
              <w:pStyle w:val="tabletextstyle"/>
            </w:pPr>
            <w:r w:rsidRPr="00970765">
              <w:t>350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4, </w:t>
            </w:r>
            <w:r w:rsidRPr="00970765">
              <w:t>об/хв</w:t>
            </w:r>
          </w:p>
        </w:tc>
        <w:tc>
          <w:tcPr>
            <w:tcW w:w="1824" w:type="dxa"/>
            <w:shd w:val="clear" w:color="auto" w:fill="auto"/>
          </w:tcPr>
          <w:p w:rsidR="00EA2F7B" w:rsidRPr="00970765" w:rsidRDefault="00EA2F7B" w:rsidP="00EE503D">
            <w:pPr>
              <w:pStyle w:val="tabletextstyle"/>
            </w:pPr>
            <w:r w:rsidRPr="00970765">
              <w:t>200</w:t>
            </w:r>
          </w:p>
        </w:tc>
        <w:tc>
          <w:tcPr>
            <w:tcW w:w="1984" w:type="dxa"/>
            <w:shd w:val="clear" w:color="auto" w:fill="auto"/>
          </w:tcPr>
          <w:p w:rsidR="00EA2F7B" w:rsidRPr="00970765" w:rsidRDefault="00EA2F7B" w:rsidP="00EE503D">
            <w:pPr>
              <w:pStyle w:val="tabletextstyle"/>
            </w:pPr>
            <w:r w:rsidRPr="00970765">
              <w:t>300</w:t>
            </w:r>
          </w:p>
        </w:tc>
        <w:tc>
          <w:tcPr>
            <w:tcW w:w="1985" w:type="dxa"/>
            <w:shd w:val="clear" w:color="auto" w:fill="auto"/>
          </w:tcPr>
          <w:p w:rsidR="00EA2F7B" w:rsidRPr="00970765" w:rsidRDefault="00EA2F7B" w:rsidP="00EE503D">
            <w:pPr>
              <w:pStyle w:val="tabletextstyle"/>
            </w:pPr>
            <w:r w:rsidRPr="00970765">
              <w:t>150</w:t>
            </w:r>
          </w:p>
        </w:tc>
        <w:tc>
          <w:tcPr>
            <w:tcW w:w="1843" w:type="dxa"/>
            <w:shd w:val="clear" w:color="auto" w:fill="auto"/>
          </w:tcPr>
          <w:p w:rsidR="00EA2F7B" w:rsidRPr="00970765" w:rsidRDefault="00EA2F7B" w:rsidP="00EE503D">
            <w:pPr>
              <w:pStyle w:val="tabletextstyle"/>
            </w:pPr>
            <w:r w:rsidRPr="00970765">
              <w:t>100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5, </w:t>
            </w:r>
            <w:r w:rsidRPr="00970765">
              <w:t>об/хв</w:t>
            </w:r>
          </w:p>
        </w:tc>
        <w:tc>
          <w:tcPr>
            <w:tcW w:w="1824" w:type="dxa"/>
            <w:shd w:val="clear" w:color="auto" w:fill="auto"/>
          </w:tcPr>
          <w:p w:rsidR="00EA2F7B" w:rsidRPr="00970765" w:rsidRDefault="00EA2F7B" w:rsidP="00EE503D">
            <w:pPr>
              <w:pStyle w:val="tabletextstyle"/>
            </w:pPr>
            <w:r w:rsidRPr="00970765">
              <w:t>0</w:t>
            </w:r>
          </w:p>
        </w:tc>
        <w:tc>
          <w:tcPr>
            <w:tcW w:w="1984" w:type="dxa"/>
            <w:shd w:val="clear" w:color="auto" w:fill="auto"/>
          </w:tcPr>
          <w:p w:rsidR="00EA2F7B" w:rsidRPr="00970765" w:rsidRDefault="00EA2F7B" w:rsidP="00EE503D">
            <w:pPr>
              <w:pStyle w:val="tabletextstyle"/>
            </w:pPr>
            <w:r w:rsidRPr="00970765">
              <w:t>0</w:t>
            </w:r>
          </w:p>
        </w:tc>
        <w:tc>
          <w:tcPr>
            <w:tcW w:w="1985" w:type="dxa"/>
            <w:shd w:val="clear" w:color="auto" w:fill="auto"/>
          </w:tcPr>
          <w:p w:rsidR="00EA2F7B" w:rsidRPr="00970765" w:rsidRDefault="00EA2F7B" w:rsidP="00EE503D">
            <w:pPr>
              <w:pStyle w:val="tabletextstyle"/>
            </w:pPr>
            <w:r w:rsidRPr="00970765">
              <w:t>0</w:t>
            </w:r>
          </w:p>
        </w:tc>
        <w:tc>
          <w:tcPr>
            <w:tcW w:w="1843" w:type="dxa"/>
            <w:shd w:val="clear" w:color="auto" w:fill="auto"/>
          </w:tcPr>
          <w:p w:rsidR="00EA2F7B" w:rsidRPr="00970765" w:rsidRDefault="00EA2F7B" w:rsidP="00EE503D">
            <w:pPr>
              <w:pStyle w:val="tabletextstyle"/>
            </w:pPr>
            <w:r w:rsidRPr="00970765">
              <w:t>0</w:t>
            </w:r>
          </w:p>
        </w:tc>
      </w:tr>
    </w:tbl>
    <w:p w:rsidR="004D7033" w:rsidRPr="00970765" w:rsidRDefault="004D7033" w:rsidP="00EA2F7B">
      <w:pPr>
        <w:pStyle w:val="ListParagraph1"/>
        <w:tabs>
          <w:tab w:val="left" w:pos="1260"/>
          <w:tab w:val="left" w:pos="1440"/>
        </w:tabs>
        <w:spacing w:before="0" w:after="0" w:line="360" w:lineRule="auto"/>
        <w:ind w:left="567"/>
        <w:jc w:val="right"/>
        <w:rPr>
          <w:szCs w:val="28"/>
          <w:lang w:val="uk-UA"/>
        </w:rPr>
      </w:pPr>
    </w:p>
    <w:p w:rsidR="00EA2F7B" w:rsidRPr="00970765" w:rsidRDefault="00EA2F7B" w:rsidP="00EA2F7B">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970765" w:rsidTr="00EE503D">
        <w:trPr>
          <w:trHeight w:val="423"/>
        </w:trPr>
        <w:tc>
          <w:tcPr>
            <w:tcW w:w="1720" w:type="dxa"/>
            <w:vMerge w:val="restart"/>
            <w:shd w:val="clear" w:color="auto" w:fill="auto"/>
            <w:vAlign w:val="center"/>
          </w:tcPr>
          <w:p w:rsidR="00EA2F7B" w:rsidRPr="00970765" w:rsidRDefault="00EA2F7B" w:rsidP="00EE503D">
            <w:pPr>
              <w:pStyle w:val="tabletextstyle"/>
            </w:pPr>
            <w:r w:rsidRPr="00970765">
              <w:t>Номер варіанту</w:t>
            </w:r>
          </w:p>
        </w:tc>
        <w:tc>
          <w:tcPr>
            <w:tcW w:w="7778" w:type="dxa"/>
            <w:gridSpan w:val="4"/>
            <w:shd w:val="clear" w:color="auto" w:fill="auto"/>
            <w:vAlign w:val="center"/>
          </w:tcPr>
          <w:p w:rsidR="00EA2F7B" w:rsidRPr="00970765" w:rsidRDefault="00EA2F7B" w:rsidP="00EE503D">
            <w:pPr>
              <w:pStyle w:val="tabletextstyle"/>
            </w:pPr>
            <w:r w:rsidRPr="00970765">
              <w:t>Завдання швидкості</w:t>
            </w:r>
          </w:p>
        </w:tc>
      </w:tr>
      <w:tr w:rsidR="00EA2F7B" w:rsidRPr="00970765" w:rsidTr="00EE503D">
        <w:trPr>
          <w:trHeight w:val="323"/>
        </w:trPr>
        <w:tc>
          <w:tcPr>
            <w:tcW w:w="1720" w:type="dxa"/>
            <w:vMerge/>
            <w:shd w:val="clear" w:color="auto" w:fill="auto"/>
            <w:vAlign w:val="center"/>
          </w:tcPr>
          <w:p w:rsidR="00EA2F7B" w:rsidRPr="00970765" w:rsidRDefault="00EA2F7B" w:rsidP="00EE503D">
            <w:pPr>
              <w:pStyle w:val="tabletextstyle"/>
            </w:pPr>
          </w:p>
        </w:tc>
        <w:tc>
          <w:tcPr>
            <w:tcW w:w="1966" w:type="dxa"/>
            <w:shd w:val="clear" w:color="auto" w:fill="auto"/>
            <w:vAlign w:val="center"/>
          </w:tcPr>
          <w:p w:rsidR="00EA2F7B" w:rsidRPr="00970765" w:rsidRDefault="00EA2F7B" w:rsidP="00EE503D">
            <w:pPr>
              <w:pStyle w:val="tabletextstyle"/>
            </w:pPr>
            <w:r w:rsidRPr="00970765">
              <w:t>П-регулятор швидкості</w:t>
            </w:r>
          </w:p>
        </w:tc>
        <w:tc>
          <w:tcPr>
            <w:tcW w:w="3969" w:type="dxa"/>
            <w:gridSpan w:val="2"/>
            <w:shd w:val="clear" w:color="auto" w:fill="auto"/>
            <w:vAlign w:val="center"/>
          </w:tcPr>
          <w:p w:rsidR="00EA2F7B" w:rsidRPr="00970765" w:rsidRDefault="00EA2F7B" w:rsidP="00EE503D">
            <w:pPr>
              <w:pStyle w:val="tabletextstyle"/>
            </w:pPr>
            <w:r w:rsidRPr="00970765">
              <w:t>ПІ-регулятор швидкості</w:t>
            </w:r>
          </w:p>
        </w:tc>
        <w:tc>
          <w:tcPr>
            <w:tcW w:w="1843" w:type="dxa"/>
            <w:shd w:val="clear" w:color="auto" w:fill="auto"/>
            <w:vAlign w:val="center"/>
          </w:tcPr>
          <w:p w:rsidR="00EA2F7B" w:rsidRPr="00970765" w:rsidRDefault="00EA2F7B" w:rsidP="00EE503D">
            <w:pPr>
              <w:pStyle w:val="tabletextstyle"/>
            </w:pPr>
            <w:r w:rsidRPr="00970765">
              <w:t>П-регулятор положення</w:t>
            </w:r>
          </w:p>
        </w:tc>
      </w:tr>
      <w:tr w:rsidR="00EA2F7B" w:rsidRPr="00970765" w:rsidTr="00EE503D">
        <w:trPr>
          <w:trHeight w:val="322"/>
        </w:trPr>
        <w:tc>
          <w:tcPr>
            <w:tcW w:w="1720" w:type="dxa"/>
            <w:vMerge/>
            <w:shd w:val="clear" w:color="auto" w:fill="auto"/>
            <w:vAlign w:val="center"/>
          </w:tcPr>
          <w:p w:rsidR="00EA2F7B" w:rsidRPr="00970765" w:rsidRDefault="00EA2F7B" w:rsidP="00EE503D">
            <w:pPr>
              <w:pStyle w:val="tabletextstyle"/>
            </w:pPr>
          </w:p>
        </w:tc>
        <w:tc>
          <w:tcPr>
            <w:tcW w:w="1966" w:type="dxa"/>
            <w:shd w:val="clear" w:color="auto" w:fill="auto"/>
            <w:vAlign w:val="center"/>
          </w:tcPr>
          <w:p w:rsidR="00EA2F7B" w:rsidRPr="00970765" w:rsidRDefault="00EA2F7B" w:rsidP="00EE503D">
            <w:pPr>
              <w:pStyle w:val="tabletextstyle"/>
            </w:pPr>
            <w:r w:rsidRPr="00970765">
              <w:t>k</w:t>
            </w:r>
            <w:r w:rsidRPr="00970765">
              <w:rPr>
                <w:vertAlign w:val="subscript"/>
              </w:rPr>
              <w:t>w</w:t>
            </w:r>
          </w:p>
        </w:tc>
        <w:tc>
          <w:tcPr>
            <w:tcW w:w="1984" w:type="dxa"/>
            <w:shd w:val="clear" w:color="auto" w:fill="auto"/>
            <w:vAlign w:val="center"/>
          </w:tcPr>
          <w:p w:rsidR="00EA2F7B" w:rsidRPr="00970765" w:rsidRDefault="00EA2F7B" w:rsidP="00EE503D">
            <w:pPr>
              <w:pStyle w:val="tabletextstyle"/>
            </w:pPr>
            <w:r w:rsidRPr="00970765">
              <w:t>k</w:t>
            </w:r>
            <w:r w:rsidRPr="00970765">
              <w:rPr>
                <w:vertAlign w:val="subscript"/>
              </w:rPr>
              <w:t>w</w:t>
            </w:r>
          </w:p>
        </w:tc>
        <w:tc>
          <w:tcPr>
            <w:tcW w:w="1985" w:type="dxa"/>
            <w:shd w:val="clear" w:color="auto" w:fill="auto"/>
            <w:vAlign w:val="center"/>
          </w:tcPr>
          <w:p w:rsidR="00EA2F7B" w:rsidRPr="00970765" w:rsidRDefault="00EA2F7B" w:rsidP="00EE503D">
            <w:pPr>
              <w:pStyle w:val="tabletextstyle"/>
            </w:pPr>
            <w:r w:rsidRPr="00970765">
              <w:t>k</w:t>
            </w:r>
            <w:r w:rsidRPr="00970765">
              <w:rPr>
                <w:vertAlign w:val="subscript"/>
              </w:rPr>
              <w:t>wi</w:t>
            </w:r>
          </w:p>
        </w:tc>
        <w:tc>
          <w:tcPr>
            <w:tcW w:w="1843" w:type="dxa"/>
            <w:shd w:val="clear" w:color="auto" w:fill="auto"/>
            <w:vAlign w:val="center"/>
          </w:tcPr>
          <w:p w:rsidR="00EA2F7B" w:rsidRPr="00970765" w:rsidRDefault="00EA2F7B" w:rsidP="00EE503D">
            <w:pPr>
              <w:pStyle w:val="tabletextstyle"/>
            </w:pPr>
            <w:r w:rsidRPr="00970765">
              <w:t>k</w:t>
            </w:r>
            <w:r w:rsidRPr="00970765">
              <w:rPr>
                <w:vertAlign w:val="subscript"/>
              </w:rPr>
              <w:t>t</w:t>
            </w:r>
          </w:p>
        </w:tc>
      </w:tr>
      <w:tr w:rsidR="00EA2F7B" w:rsidRPr="00970765" w:rsidTr="00EA2F7B">
        <w:tc>
          <w:tcPr>
            <w:tcW w:w="1720" w:type="dxa"/>
            <w:shd w:val="clear" w:color="auto" w:fill="auto"/>
          </w:tcPr>
          <w:p w:rsidR="00EA2F7B" w:rsidRPr="00970765" w:rsidRDefault="00EA2F7B" w:rsidP="00EE503D">
            <w:pPr>
              <w:pStyle w:val="tabletextstyle"/>
            </w:pPr>
            <w:r w:rsidRPr="00970765">
              <w:t>1</w:t>
            </w:r>
          </w:p>
        </w:tc>
        <w:tc>
          <w:tcPr>
            <w:tcW w:w="1966" w:type="dxa"/>
            <w:shd w:val="clear" w:color="auto" w:fill="auto"/>
          </w:tcPr>
          <w:p w:rsidR="00EA2F7B" w:rsidRPr="00970765" w:rsidRDefault="00EA2F7B" w:rsidP="00EE503D">
            <w:pPr>
              <w:pStyle w:val="tabletextstyle"/>
            </w:pPr>
            <w:r w:rsidRPr="00970765">
              <w:t>0.07, 0.05, 0.03</w:t>
            </w:r>
          </w:p>
        </w:tc>
        <w:tc>
          <w:tcPr>
            <w:tcW w:w="1984" w:type="dxa"/>
            <w:shd w:val="clear" w:color="auto" w:fill="auto"/>
          </w:tcPr>
          <w:p w:rsidR="00EA2F7B" w:rsidRPr="00970765" w:rsidRDefault="00EA2F7B" w:rsidP="00EE503D">
            <w:pPr>
              <w:pStyle w:val="tabletextstyle"/>
            </w:pPr>
            <w:r w:rsidRPr="00970765">
              <w:t>0.07, 0.05, 0.03</w:t>
            </w:r>
          </w:p>
        </w:tc>
        <w:tc>
          <w:tcPr>
            <w:tcW w:w="1985" w:type="dxa"/>
            <w:shd w:val="clear" w:color="auto" w:fill="auto"/>
          </w:tcPr>
          <w:p w:rsidR="00EA2F7B" w:rsidRPr="00970765" w:rsidRDefault="00EA2F7B" w:rsidP="00EE503D">
            <w:pPr>
              <w:pStyle w:val="tabletextstyle"/>
            </w:pPr>
            <w:r w:rsidRPr="00970765">
              <w:t>10, 20, 30</w:t>
            </w:r>
          </w:p>
        </w:tc>
        <w:tc>
          <w:tcPr>
            <w:tcW w:w="1843" w:type="dxa"/>
            <w:shd w:val="clear" w:color="auto" w:fill="auto"/>
          </w:tcPr>
          <w:p w:rsidR="00EA2F7B" w:rsidRPr="00970765" w:rsidRDefault="00EA2F7B" w:rsidP="00EE503D">
            <w:pPr>
              <w:pStyle w:val="tabletextstyle"/>
            </w:pPr>
            <w:r w:rsidRPr="00970765">
              <w:t>1, 10, 20</w:t>
            </w:r>
          </w:p>
        </w:tc>
      </w:tr>
      <w:tr w:rsidR="00EA2F7B" w:rsidRPr="00970765" w:rsidTr="00EA2F7B">
        <w:tc>
          <w:tcPr>
            <w:tcW w:w="1720" w:type="dxa"/>
            <w:shd w:val="clear" w:color="auto" w:fill="auto"/>
          </w:tcPr>
          <w:p w:rsidR="00EA2F7B" w:rsidRPr="00970765" w:rsidRDefault="00EA2F7B" w:rsidP="00EE503D">
            <w:pPr>
              <w:pStyle w:val="tabletextstyle"/>
            </w:pPr>
            <w:r w:rsidRPr="00970765">
              <w:t>2</w:t>
            </w:r>
          </w:p>
        </w:tc>
        <w:tc>
          <w:tcPr>
            <w:tcW w:w="1966" w:type="dxa"/>
            <w:shd w:val="clear" w:color="auto" w:fill="auto"/>
          </w:tcPr>
          <w:p w:rsidR="00EA2F7B" w:rsidRPr="00970765" w:rsidRDefault="00EA2F7B" w:rsidP="00EE503D">
            <w:pPr>
              <w:pStyle w:val="tabletextstyle"/>
            </w:pPr>
            <w:r w:rsidRPr="00970765">
              <w:t>0.01, 0.02, 0.04</w:t>
            </w:r>
          </w:p>
        </w:tc>
        <w:tc>
          <w:tcPr>
            <w:tcW w:w="1984" w:type="dxa"/>
            <w:shd w:val="clear" w:color="auto" w:fill="auto"/>
          </w:tcPr>
          <w:p w:rsidR="00EA2F7B" w:rsidRPr="00970765" w:rsidRDefault="00EA2F7B" w:rsidP="00EE503D">
            <w:pPr>
              <w:pStyle w:val="tabletextstyle"/>
            </w:pPr>
            <w:r w:rsidRPr="00970765">
              <w:t>0.01, 0.02, 0.04</w:t>
            </w:r>
          </w:p>
        </w:tc>
        <w:tc>
          <w:tcPr>
            <w:tcW w:w="1985" w:type="dxa"/>
            <w:shd w:val="clear" w:color="auto" w:fill="auto"/>
          </w:tcPr>
          <w:p w:rsidR="00EA2F7B" w:rsidRPr="00970765" w:rsidRDefault="00EA2F7B" w:rsidP="00EE503D">
            <w:pPr>
              <w:pStyle w:val="tabletextstyle"/>
            </w:pPr>
            <w:r w:rsidRPr="00970765">
              <w:t>15, 25, 35</w:t>
            </w:r>
          </w:p>
        </w:tc>
        <w:tc>
          <w:tcPr>
            <w:tcW w:w="1843" w:type="dxa"/>
            <w:shd w:val="clear" w:color="auto" w:fill="auto"/>
          </w:tcPr>
          <w:p w:rsidR="00EA2F7B" w:rsidRPr="00970765" w:rsidRDefault="00EA2F7B" w:rsidP="00EE503D">
            <w:pPr>
              <w:pStyle w:val="tabletextstyle"/>
            </w:pPr>
            <w:r w:rsidRPr="00970765">
              <w:t>2, 12, 22</w:t>
            </w:r>
          </w:p>
        </w:tc>
      </w:tr>
      <w:tr w:rsidR="00EA2F7B" w:rsidRPr="00970765" w:rsidTr="00EA2F7B">
        <w:tc>
          <w:tcPr>
            <w:tcW w:w="1720" w:type="dxa"/>
            <w:shd w:val="clear" w:color="auto" w:fill="auto"/>
          </w:tcPr>
          <w:p w:rsidR="00EA2F7B" w:rsidRPr="00970765" w:rsidRDefault="00EA2F7B" w:rsidP="00EE503D">
            <w:pPr>
              <w:pStyle w:val="tabletextstyle"/>
              <w:rPr>
                <w:vertAlign w:val="subscript"/>
              </w:rPr>
            </w:pPr>
            <w:r w:rsidRPr="00970765">
              <w:t>3</w:t>
            </w:r>
          </w:p>
        </w:tc>
        <w:tc>
          <w:tcPr>
            <w:tcW w:w="1966" w:type="dxa"/>
            <w:shd w:val="clear" w:color="auto" w:fill="auto"/>
          </w:tcPr>
          <w:p w:rsidR="00EA2F7B" w:rsidRPr="00970765" w:rsidRDefault="00EA2F7B" w:rsidP="00EE503D">
            <w:pPr>
              <w:pStyle w:val="tabletextstyle"/>
            </w:pPr>
            <w:r w:rsidRPr="00970765">
              <w:t>0.02, 0.04, 0.06</w:t>
            </w:r>
          </w:p>
        </w:tc>
        <w:tc>
          <w:tcPr>
            <w:tcW w:w="1984" w:type="dxa"/>
            <w:shd w:val="clear" w:color="auto" w:fill="auto"/>
          </w:tcPr>
          <w:p w:rsidR="00EA2F7B" w:rsidRPr="00970765" w:rsidRDefault="00EA2F7B" w:rsidP="00EE503D">
            <w:pPr>
              <w:pStyle w:val="tabletextstyle"/>
            </w:pPr>
            <w:r w:rsidRPr="00970765">
              <w:t>0.02, 0.04, 0.06</w:t>
            </w:r>
          </w:p>
        </w:tc>
        <w:tc>
          <w:tcPr>
            <w:tcW w:w="1985" w:type="dxa"/>
            <w:shd w:val="clear" w:color="auto" w:fill="auto"/>
          </w:tcPr>
          <w:p w:rsidR="00EA2F7B" w:rsidRPr="00970765" w:rsidRDefault="00EA2F7B" w:rsidP="00EE503D">
            <w:pPr>
              <w:pStyle w:val="tabletextstyle"/>
            </w:pPr>
            <w:r w:rsidRPr="00970765">
              <w:t>10, 20, 30</w:t>
            </w:r>
          </w:p>
        </w:tc>
        <w:tc>
          <w:tcPr>
            <w:tcW w:w="1843" w:type="dxa"/>
            <w:shd w:val="clear" w:color="auto" w:fill="auto"/>
          </w:tcPr>
          <w:p w:rsidR="00EA2F7B" w:rsidRPr="00970765" w:rsidRDefault="00EA2F7B" w:rsidP="00EE503D">
            <w:pPr>
              <w:pStyle w:val="tabletextstyle"/>
            </w:pPr>
            <w:r w:rsidRPr="00970765">
              <w:t>3, 13, 23</w:t>
            </w:r>
          </w:p>
        </w:tc>
      </w:tr>
      <w:tr w:rsidR="00EA2F7B" w:rsidRPr="00970765" w:rsidTr="00EA2F7B">
        <w:tc>
          <w:tcPr>
            <w:tcW w:w="1720" w:type="dxa"/>
            <w:shd w:val="clear" w:color="auto" w:fill="auto"/>
          </w:tcPr>
          <w:p w:rsidR="00EA2F7B" w:rsidRPr="00970765" w:rsidRDefault="00EA2F7B" w:rsidP="00EE503D">
            <w:pPr>
              <w:pStyle w:val="tabletextstyle"/>
              <w:rPr>
                <w:vertAlign w:val="subscript"/>
              </w:rPr>
            </w:pPr>
            <w:r w:rsidRPr="00970765">
              <w:t>4</w:t>
            </w:r>
          </w:p>
        </w:tc>
        <w:tc>
          <w:tcPr>
            <w:tcW w:w="1966" w:type="dxa"/>
            <w:shd w:val="clear" w:color="auto" w:fill="auto"/>
          </w:tcPr>
          <w:p w:rsidR="00EA2F7B" w:rsidRPr="00970765" w:rsidRDefault="00EA2F7B" w:rsidP="00EE503D">
            <w:pPr>
              <w:pStyle w:val="tabletextstyle"/>
            </w:pPr>
            <w:r w:rsidRPr="00970765">
              <w:t>0.01, 0.03, 0.05</w:t>
            </w:r>
          </w:p>
        </w:tc>
        <w:tc>
          <w:tcPr>
            <w:tcW w:w="1984" w:type="dxa"/>
            <w:shd w:val="clear" w:color="auto" w:fill="auto"/>
          </w:tcPr>
          <w:p w:rsidR="00EA2F7B" w:rsidRPr="00970765" w:rsidRDefault="00EA2F7B" w:rsidP="00EE503D">
            <w:pPr>
              <w:pStyle w:val="tabletextstyle"/>
            </w:pPr>
            <w:r w:rsidRPr="00970765">
              <w:t>0.01, 0.03, 0.05</w:t>
            </w:r>
          </w:p>
        </w:tc>
        <w:tc>
          <w:tcPr>
            <w:tcW w:w="1985" w:type="dxa"/>
            <w:shd w:val="clear" w:color="auto" w:fill="auto"/>
          </w:tcPr>
          <w:p w:rsidR="00EA2F7B" w:rsidRPr="00970765" w:rsidRDefault="00EA2F7B" w:rsidP="00EE503D">
            <w:pPr>
              <w:pStyle w:val="tabletextstyle"/>
            </w:pPr>
            <w:r w:rsidRPr="00970765">
              <w:t>15, 25, 35</w:t>
            </w:r>
          </w:p>
        </w:tc>
        <w:tc>
          <w:tcPr>
            <w:tcW w:w="1843" w:type="dxa"/>
            <w:shd w:val="clear" w:color="auto" w:fill="auto"/>
          </w:tcPr>
          <w:p w:rsidR="00EA2F7B" w:rsidRPr="00970765" w:rsidRDefault="00EA2F7B" w:rsidP="00EE503D">
            <w:pPr>
              <w:pStyle w:val="tabletextstyle"/>
            </w:pPr>
            <w:r w:rsidRPr="00970765">
              <w:t>4, 14, 24</w:t>
            </w:r>
          </w:p>
        </w:tc>
      </w:tr>
    </w:tbl>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Завдання моменту встановлюється в діапазоні від -M</w:t>
      </w:r>
      <w:r w:rsidRPr="00970765">
        <w:rPr>
          <w:szCs w:val="28"/>
          <w:vertAlign w:val="subscript"/>
          <w:lang w:val="uk-UA"/>
        </w:rPr>
        <w:t>н</w:t>
      </w:r>
      <w:r w:rsidRPr="00970765">
        <w:rPr>
          <w:szCs w:val="28"/>
          <w:lang w:val="uk-UA"/>
        </w:rPr>
        <w:t xml:space="preserve"> до M</w:t>
      </w:r>
      <w:r w:rsidRPr="00970765">
        <w:rPr>
          <w:szCs w:val="28"/>
          <w:vertAlign w:val="subscript"/>
          <w:lang w:val="uk-UA"/>
        </w:rPr>
        <w:t>н</w:t>
      </w:r>
      <w:r w:rsidRPr="00970765">
        <w:rPr>
          <w:szCs w:val="28"/>
          <w:lang w:val="uk-UA"/>
        </w:rPr>
        <w:t xml:space="preserve"> введенням завдання моментного струму в контролер навантажувального агрегату (параметр Р---21).</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lastRenderedPageBreak/>
        <w:t xml:space="preserve">Зняття для зняття статичних характеристик необхідно зняти наступні </w:t>
      </w:r>
      <w:r w:rsidR="002E0989" w:rsidRPr="00970765">
        <w:rPr>
          <w:szCs w:val="28"/>
          <w:lang w:val="uk-UA"/>
        </w:rPr>
        <w:t>графіки</w:t>
      </w:r>
      <w:r w:rsidRPr="00970765">
        <w:rPr>
          <w:szCs w:val="28"/>
          <w:lang w:val="uk-UA"/>
        </w:rPr>
        <w:t>:</w:t>
      </w:r>
    </w:p>
    <w:p w:rsidR="00EA2F7B" w:rsidRPr="00970765" w:rsidRDefault="00EA2F7B" w:rsidP="005D55BF">
      <w:pPr>
        <w:pStyle w:val="ListParagraph1"/>
        <w:numPr>
          <w:ilvl w:val="0"/>
          <w:numId w:val="20"/>
        </w:numPr>
        <w:spacing w:before="0" w:after="0" w:line="360" w:lineRule="auto"/>
        <w:ind w:left="567" w:hanging="567"/>
        <w:jc w:val="both"/>
        <w:rPr>
          <w:szCs w:val="28"/>
          <w:lang w:val="uk-UA"/>
        </w:rPr>
      </w:pPr>
      <w:r w:rsidRPr="00970765">
        <w:rPr>
          <w:szCs w:val="28"/>
          <w:lang w:val="uk-UA"/>
        </w:rPr>
        <w:t>Задана швидкість обертання ротора рад/c (Параметр P0048 Efective velocity command value)</w:t>
      </w:r>
    </w:p>
    <w:p w:rsidR="00EA2F7B" w:rsidRPr="00970765" w:rsidRDefault="00EA2F7B" w:rsidP="005D55BF">
      <w:pPr>
        <w:pStyle w:val="ListParagraph1"/>
        <w:numPr>
          <w:ilvl w:val="0"/>
          <w:numId w:val="20"/>
        </w:numPr>
        <w:spacing w:before="0" w:after="0" w:line="360" w:lineRule="auto"/>
        <w:ind w:left="567" w:hanging="567"/>
        <w:jc w:val="both"/>
        <w:rPr>
          <w:szCs w:val="28"/>
          <w:lang w:val="uk-UA"/>
        </w:rPr>
      </w:pPr>
      <w:r w:rsidRPr="00970765">
        <w:rPr>
          <w:szCs w:val="28"/>
          <w:lang w:val="uk-UA"/>
        </w:rPr>
        <w:t>Фактична швидкість обертання ротора рад/с (Параметр S0040 Velocity feedback value)</w:t>
      </w:r>
    </w:p>
    <w:p w:rsidR="00EA2F7B" w:rsidRPr="00970765" w:rsidRDefault="00EA2F7B" w:rsidP="00EA2F7B">
      <w:pPr>
        <w:pStyle w:val="ListParagraph1"/>
        <w:spacing w:before="0" w:after="0" w:line="360" w:lineRule="auto"/>
        <w:ind w:left="0"/>
        <w:jc w:val="both"/>
        <w:rPr>
          <w:szCs w:val="28"/>
          <w:lang w:val="uk-UA"/>
        </w:rPr>
      </w:pPr>
      <w:r w:rsidRPr="00970765">
        <w:rPr>
          <w:szCs w:val="28"/>
          <w:lang w:val="uk-UA"/>
        </w:rPr>
        <w:t>У налаштуваннях осцилографа необхідно виконати розрахунок помилки швидкості та експортувати отриману величину як 3-й графік.</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 xml:space="preserve">Для отримання динамічних характеристик приводу необхідно в програмному компоненті Oscilloscope обрати для </w:t>
      </w:r>
      <w:r w:rsidR="002E0989" w:rsidRPr="00970765">
        <w:rPr>
          <w:szCs w:val="28"/>
          <w:lang w:val="uk-UA"/>
        </w:rPr>
        <w:t>візуалізації</w:t>
      </w:r>
      <w:r w:rsidRPr="00970765">
        <w:rPr>
          <w:szCs w:val="28"/>
          <w:lang w:val="uk-UA"/>
        </w:rPr>
        <w:t xml:space="preserve"> наступні величини:</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В режимі регулювання швидкості:</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Завдання швидкості. (P-0-0048 Efective velocity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швидкості. (S-0-0040 Velocity feedback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Помилку відпрацювання швидкості. (</w:t>
      </w:r>
      <w:r w:rsidR="002E0989" w:rsidRPr="00970765">
        <w:rPr>
          <w:szCs w:val="28"/>
          <w:lang w:val="uk-UA"/>
        </w:rPr>
        <w:t>Налаштувати</w:t>
      </w:r>
      <w:r w:rsidRPr="00970765">
        <w:rPr>
          <w:szCs w:val="28"/>
          <w:lang w:val="uk-UA"/>
        </w:rPr>
        <w:t xml:space="preserve"> </w:t>
      </w:r>
      <w:r w:rsidR="002E0989" w:rsidRPr="00970765">
        <w:rPr>
          <w:szCs w:val="28"/>
          <w:lang w:val="uk-UA"/>
        </w:rPr>
        <w:t xml:space="preserve">розрахунок </w:t>
      </w:r>
      <w:r w:rsidRPr="00970765">
        <w:rPr>
          <w:szCs w:val="28"/>
          <w:lang w:val="uk-UA"/>
        </w:rPr>
        <w:t>на осцилографі)</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Переміщення протягом руху. (S-0-051 Position feedback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d</w:t>
      </w:r>
      <w:r w:rsidRPr="00970765">
        <w:rPr>
          <w:szCs w:val="28"/>
          <w:vertAlign w:val="superscript"/>
          <w:lang w:val="uk-UA"/>
        </w:rPr>
        <w:t>*</w:t>
      </w:r>
      <w:r w:rsidRPr="00970765">
        <w:rPr>
          <w:szCs w:val="28"/>
          <w:lang w:val="uk-UA"/>
        </w:rPr>
        <w:t>. (P-0-0039 Flux-generating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q</w:t>
      </w:r>
      <w:r w:rsidRPr="00970765">
        <w:rPr>
          <w:szCs w:val="28"/>
          <w:vertAlign w:val="superscript"/>
          <w:lang w:val="uk-UA"/>
        </w:rPr>
        <w:t>*</w:t>
      </w:r>
      <w:r w:rsidRPr="00970765">
        <w:rPr>
          <w:szCs w:val="28"/>
          <w:lang w:val="uk-UA"/>
        </w:rPr>
        <w:t>. (P-0-0038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d</w:t>
      </w:r>
      <w:r w:rsidRPr="00970765">
        <w:rPr>
          <w:szCs w:val="28"/>
          <w:lang w:val="uk-UA"/>
        </w:rPr>
        <w:t>.(P-0-0044 Flux-generating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q</w:t>
      </w:r>
      <w:r w:rsidRPr="00970765">
        <w:rPr>
          <w:szCs w:val="28"/>
          <w:lang w:val="uk-UA"/>
        </w:rPr>
        <w:t>.(P-0-0043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Uq .(P-0-0063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Ud .(P-0-0064 Flux-generating current command value)</w:t>
      </w:r>
    </w:p>
    <w:p w:rsidR="00EA2F7B" w:rsidRPr="00970765" w:rsidRDefault="002E0989" w:rsidP="005D55BF">
      <w:pPr>
        <w:pStyle w:val="ListParagraph1"/>
        <w:numPr>
          <w:ilvl w:val="0"/>
          <w:numId w:val="19"/>
        </w:numPr>
        <w:tabs>
          <w:tab w:val="left" w:pos="567"/>
        </w:tabs>
        <w:spacing w:before="0" w:after="0" w:line="360" w:lineRule="auto"/>
        <w:ind w:left="567" w:hanging="567"/>
        <w:rPr>
          <w:szCs w:val="28"/>
          <w:lang w:val="uk-UA"/>
        </w:rPr>
      </w:pPr>
      <w:r w:rsidRPr="00970765">
        <w:rPr>
          <w:szCs w:val="28"/>
          <w:lang w:val="uk-UA"/>
        </w:rPr>
        <w:t>Струм</w:t>
      </w:r>
      <w:r w:rsidR="00EA2F7B" w:rsidRPr="00970765">
        <w:rPr>
          <w:szCs w:val="28"/>
          <w:lang w:val="uk-UA"/>
        </w:rPr>
        <w:t xml:space="preserve"> фази статора (P-0-0067 Phase current U, actual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ланки постійного струму (S-0-0380 DC bust voltage)</w:t>
      </w:r>
    </w:p>
    <w:p w:rsidR="00EA2F7B" w:rsidRPr="00970765"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970765" w:rsidRDefault="00EA2F7B" w:rsidP="00A2252C">
      <w:pPr>
        <w:pStyle w:val="1"/>
      </w:pPr>
      <w:r w:rsidRPr="00970765">
        <w:t>Паспортні дані двигуна ПІК 8 – 6/2,5 наведено в таблиці 3.</w:t>
      </w:r>
    </w:p>
    <w:p w:rsidR="00EA2F7B" w:rsidRPr="00970765" w:rsidRDefault="00EA2F7B" w:rsidP="00FC1FC8">
      <w:pPr>
        <w:pStyle w:val="tablecaption"/>
        <w:keepNext/>
      </w:pPr>
      <w:r w:rsidRPr="00970765">
        <w:t>Таблиця 3 – Паспортні дані двигуна ПІК 8 – 6/2,5</w:t>
      </w:r>
    </w:p>
    <w:tbl>
      <w:tblPr>
        <w:tblW w:w="9450" w:type="dxa"/>
        <w:tblInd w:w="40" w:type="dxa"/>
        <w:tblLayout w:type="fixed"/>
        <w:tblCellMar>
          <w:left w:w="40" w:type="dxa"/>
          <w:right w:w="40" w:type="dxa"/>
        </w:tblCellMar>
        <w:tblLook w:val="0000" w:firstRow="0" w:lastRow="0" w:firstColumn="0" w:lastColumn="0" w:noHBand="0" w:noVBand="0"/>
      </w:tblPr>
      <w:tblGrid>
        <w:gridCol w:w="6154"/>
        <w:gridCol w:w="3296"/>
      </w:tblGrid>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752" w:hanging="48"/>
              <w:rPr>
                <w:sz w:val="28"/>
                <w:szCs w:val="28"/>
                <w:lang w:val="uk-UA"/>
              </w:rPr>
            </w:pPr>
            <w:r w:rsidRPr="00970765">
              <w:rPr>
                <w:position w:val="-12"/>
                <w:sz w:val="28"/>
                <w:szCs w:val="28"/>
                <w:lang w:val="uk-UA"/>
              </w:rPr>
              <w:object w:dxaOrig="1840" w:dyaOrig="360">
                <v:shape id="_x0000_i1135" type="#_x0000_t75" style="width:90.75pt;height:18.75pt" o:ole="">
                  <v:imagedata r:id="rId241" o:title=""/>
                </v:shape>
                <o:OLEObject Type="Embed" ProgID="Equation.DSMT4" ShapeID="_x0000_i1135" DrawAspect="Content" ObjectID="_1605947581" r:id="rId242"/>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752" w:hanging="48"/>
              <w:rPr>
                <w:rStyle w:val="FontStyle87"/>
                <w:lang w:val="uk-UA" w:eastAsia="en-US"/>
              </w:rPr>
            </w:pPr>
            <w:r w:rsidRPr="00970765">
              <w:rPr>
                <w:position w:val="-12"/>
                <w:sz w:val="28"/>
                <w:szCs w:val="28"/>
                <w:lang w:val="uk-UA"/>
              </w:rPr>
              <w:object w:dxaOrig="1160" w:dyaOrig="380">
                <v:shape id="_x0000_i1136" type="#_x0000_t75" style="width:57pt;height:18.75pt" o:ole="">
                  <v:imagedata r:id="rId243" o:title=""/>
                </v:shape>
                <o:OLEObject Type="Embed" ProgID="Equation.DSMT4" ShapeID="_x0000_i1136" DrawAspect="Content" ObjectID="_1605947582" r:id="rId244"/>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9"/>
              <w:widowControl/>
              <w:spacing w:line="360" w:lineRule="auto"/>
              <w:ind w:left="244" w:firstLine="567"/>
              <w:rPr>
                <w:rStyle w:val="FontStyle87"/>
                <w:lang w:val="uk-UA" w:eastAsia="uk-UA"/>
              </w:rPr>
            </w:pPr>
            <w:r w:rsidRPr="00970765">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9"/>
              <w:widowControl/>
              <w:spacing w:line="360" w:lineRule="auto"/>
              <w:ind w:left="752" w:hanging="48"/>
              <w:rPr>
                <w:rStyle w:val="FontStyle87"/>
                <w:lang w:val="uk-UA" w:eastAsia="uk-UA"/>
              </w:rPr>
            </w:pPr>
            <w:r w:rsidRPr="00970765">
              <w:rPr>
                <w:position w:val="-12"/>
                <w:sz w:val="28"/>
                <w:szCs w:val="28"/>
                <w:lang w:val="uk-UA"/>
              </w:rPr>
              <w:object w:dxaOrig="1280" w:dyaOrig="380">
                <v:shape id="_x0000_i1137" type="#_x0000_t75" style="width:63.75pt;height:18.75pt" o:ole="">
                  <v:imagedata r:id="rId245" o:title=""/>
                </v:shape>
                <o:OLEObject Type="Embed" ProgID="Equation.DSMT4" ShapeID="_x0000_i1137" DrawAspect="Content" ObjectID="_1605947583" r:id="rId246"/>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9"/>
              <w:widowControl/>
              <w:spacing w:line="360" w:lineRule="auto"/>
              <w:ind w:left="244" w:firstLine="567"/>
              <w:rPr>
                <w:rStyle w:val="FontStyle87"/>
                <w:lang w:val="uk-UA" w:eastAsia="uk-UA"/>
              </w:rPr>
            </w:pPr>
            <w:r w:rsidRPr="00970765">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9"/>
              <w:widowControl/>
              <w:spacing w:line="360" w:lineRule="auto"/>
              <w:ind w:left="752" w:hanging="48"/>
              <w:rPr>
                <w:rStyle w:val="FontStyle87"/>
                <w:lang w:val="uk-UA" w:eastAsia="en-US"/>
              </w:rPr>
            </w:pPr>
            <w:r w:rsidRPr="00970765">
              <w:rPr>
                <w:position w:val="-12"/>
                <w:sz w:val="28"/>
                <w:szCs w:val="28"/>
                <w:lang w:val="uk-UA"/>
              </w:rPr>
              <w:object w:dxaOrig="1500" w:dyaOrig="380">
                <v:shape id="_x0000_i1138" type="#_x0000_t75" style="width:75pt;height:18.75pt" o:ole="">
                  <v:imagedata r:id="rId247" o:title=""/>
                </v:shape>
                <o:OLEObject Type="Embed" ProgID="Equation.DSMT4" ShapeID="_x0000_i1138" DrawAspect="Content" ObjectID="_1605947584" r:id="rId248"/>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14"/>
              <w:widowControl/>
              <w:spacing w:line="360" w:lineRule="auto"/>
              <w:ind w:left="244" w:firstLine="567"/>
              <w:rPr>
                <w:rStyle w:val="FontStyle87"/>
                <w:lang w:val="uk-UA" w:eastAsia="uk-UA"/>
              </w:rPr>
            </w:pPr>
            <w:r w:rsidRPr="00970765">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55"/>
              <w:widowControl/>
              <w:spacing w:line="360" w:lineRule="auto"/>
              <w:ind w:left="763" w:hanging="48"/>
              <w:jc w:val="both"/>
              <w:rPr>
                <w:rStyle w:val="FontStyle89"/>
                <w:sz w:val="28"/>
                <w:szCs w:val="28"/>
                <w:lang w:val="uk-UA" w:eastAsia="el-GR"/>
              </w:rPr>
            </w:pPr>
            <w:r w:rsidRPr="00970765">
              <w:rPr>
                <w:position w:val="-12"/>
                <w:sz w:val="28"/>
                <w:szCs w:val="28"/>
                <w:lang w:val="uk-UA"/>
              </w:rPr>
              <w:object w:dxaOrig="1540" w:dyaOrig="360">
                <v:shape id="_x0000_i1139" type="#_x0000_t75" style="width:76.5pt;height:18.75pt" o:ole="">
                  <v:imagedata r:id="rId249" o:title=""/>
                </v:shape>
                <o:OLEObject Type="Embed" ProgID="Equation.DSMT4" ShapeID="_x0000_i1139" DrawAspect="Content" ObjectID="_1605947585" r:id="rId250"/>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14"/>
              <w:widowControl/>
              <w:spacing w:line="360" w:lineRule="auto"/>
              <w:ind w:left="244" w:firstLine="567"/>
              <w:rPr>
                <w:rStyle w:val="FontStyle87"/>
                <w:lang w:val="uk-UA" w:eastAsia="uk-UA"/>
              </w:rPr>
            </w:pPr>
            <w:r w:rsidRPr="00970765">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55"/>
              <w:widowControl/>
              <w:spacing w:line="360" w:lineRule="auto"/>
              <w:ind w:left="773" w:hanging="48"/>
              <w:jc w:val="both"/>
              <w:rPr>
                <w:rStyle w:val="FontStyle89"/>
                <w:sz w:val="28"/>
                <w:szCs w:val="28"/>
                <w:lang w:val="uk-UA" w:eastAsia="en-US"/>
              </w:rPr>
            </w:pPr>
            <w:r w:rsidRPr="00970765">
              <w:rPr>
                <w:position w:val="-12"/>
                <w:sz w:val="28"/>
                <w:szCs w:val="28"/>
                <w:lang w:val="uk-UA"/>
              </w:rPr>
              <w:object w:dxaOrig="1080" w:dyaOrig="360">
                <v:shape id="_x0000_i1140" type="#_x0000_t75" style="width:53.25pt;height:18.75pt" o:ole="">
                  <v:imagedata r:id="rId251" o:title=""/>
                </v:shape>
                <o:OLEObject Type="Embed" ProgID="Equation.DSMT4" ShapeID="_x0000_i1140" DrawAspect="Content" ObjectID="_1605947586" r:id="rId252"/>
              </w:object>
            </w:r>
          </w:p>
        </w:tc>
      </w:tr>
    </w:tbl>
    <w:p w:rsidR="00EA2F7B" w:rsidRPr="00970765" w:rsidRDefault="00EA2F7B" w:rsidP="00EA2F7B">
      <w:pPr>
        <w:pStyle w:val="Style20"/>
        <w:widowControl/>
        <w:spacing w:line="360" w:lineRule="auto"/>
        <w:ind w:left="686" w:right="2592"/>
        <w:rPr>
          <w:sz w:val="28"/>
          <w:szCs w:val="28"/>
          <w:lang w:val="uk-UA"/>
        </w:rPr>
      </w:pPr>
    </w:p>
    <w:p w:rsidR="00EA2F7B" w:rsidRPr="00970765" w:rsidRDefault="00EA2F7B" w:rsidP="00A2252C">
      <w:pPr>
        <w:pStyle w:val="1"/>
      </w:pPr>
      <w:r w:rsidRPr="00970765">
        <w:t xml:space="preserve">Основні параметри двигуна </w:t>
      </w:r>
      <w:r w:rsidRPr="00970765">
        <w:rPr>
          <w:i/>
        </w:rPr>
        <w:t>MSK030В</w:t>
      </w:r>
      <w:r w:rsidRPr="00970765">
        <w:t xml:space="preserve"> зведено в табл.4.</w:t>
      </w:r>
    </w:p>
    <w:p w:rsidR="00EA2F7B" w:rsidRPr="00970765" w:rsidRDefault="00EA2F7B" w:rsidP="00FC1FC8">
      <w:pPr>
        <w:pStyle w:val="tablecaption"/>
      </w:pPr>
      <w:r w:rsidRPr="00970765">
        <w:t xml:space="preserve">Таблиця 4 – Основні параметри двигуна </w:t>
      </w:r>
      <w:r w:rsidRPr="00970765">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970765" w:rsidTr="00EA2F7B">
        <w:tc>
          <w:tcPr>
            <w:tcW w:w="3936" w:type="dxa"/>
            <w:shd w:val="clear" w:color="auto" w:fill="auto"/>
          </w:tcPr>
          <w:p w:rsidR="00EA2F7B" w:rsidRPr="00970765" w:rsidRDefault="00EA2F7B" w:rsidP="00FC1FC8">
            <w:pPr>
              <w:pStyle w:val="1"/>
              <w:keepNext/>
            </w:pPr>
            <w:r w:rsidRPr="00970765">
              <w:t>Номінальний струм</w:t>
            </w:r>
          </w:p>
        </w:tc>
        <w:tc>
          <w:tcPr>
            <w:tcW w:w="5476" w:type="dxa"/>
            <w:shd w:val="clear" w:color="auto" w:fill="auto"/>
          </w:tcPr>
          <w:p w:rsidR="00EA2F7B" w:rsidRPr="00970765" w:rsidRDefault="00EA2F7B" w:rsidP="00FC1FC8">
            <w:pPr>
              <w:keepNext/>
              <w:spacing w:after="0" w:line="360" w:lineRule="auto"/>
              <w:jc w:val="center"/>
              <w:rPr>
                <w:szCs w:val="28"/>
              </w:rPr>
            </w:pPr>
            <w:r w:rsidRPr="00970765">
              <w:rPr>
                <w:position w:val="-12"/>
                <w:szCs w:val="28"/>
              </w:rPr>
              <w:object w:dxaOrig="1100" w:dyaOrig="380">
                <v:shape id="_x0000_i1141" type="#_x0000_t75" style="width:54.75pt;height:18.75pt" o:ole="">
                  <v:imagedata r:id="rId10" o:title=""/>
                </v:shape>
                <o:OLEObject Type="Embed" ProgID="Equation.DSMT4" ShapeID="_x0000_i1141" DrawAspect="Content" ObjectID="_1605947587" r:id="rId253"/>
              </w:object>
            </w:r>
          </w:p>
        </w:tc>
      </w:tr>
      <w:tr w:rsidR="00EA2F7B" w:rsidRPr="00970765" w:rsidTr="00EA2F7B">
        <w:tc>
          <w:tcPr>
            <w:tcW w:w="3936" w:type="dxa"/>
            <w:shd w:val="clear" w:color="auto" w:fill="auto"/>
          </w:tcPr>
          <w:p w:rsidR="00EA2F7B" w:rsidRPr="00970765" w:rsidRDefault="00EA2F7B" w:rsidP="00FC1FC8">
            <w:pPr>
              <w:pStyle w:val="1"/>
              <w:keepNext/>
            </w:pPr>
            <w:r w:rsidRPr="00970765">
              <w:t>Номінальна напруга</w:t>
            </w:r>
          </w:p>
        </w:tc>
        <w:tc>
          <w:tcPr>
            <w:tcW w:w="5476" w:type="dxa"/>
            <w:shd w:val="clear" w:color="auto" w:fill="auto"/>
          </w:tcPr>
          <w:p w:rsidR="00EA2F7B" w:rsidRPr="00970765" w:rsidRDefault="00EA2F7B" w:rsidP="00FC1FC8">
            <w:pPr>
              <w:keepNext/>
              <w:spacing w:after="0" w:line="360" w:lineRule="auto"/>
              <w:jc w:val="center"/>
              <w:rPr>
                <w:szCs w:val="28"/>
              </w:rPr>
            </w:pPr>
            <w:r w:rsidRPr="00970765">
              <w:rPr>
                <w:position w:val="-12"/>
                <w:szCs w:val="28"/>
              </w:rPr>
              <w:object w:dxaOrig="1740" w:dyaOrig="380">
                <v:shape id="_x0000_i1142" type="#_x0000_t75" style="width:86.25pt;height:18.75pt" o:ole="">
                  <v:imagedata r:id="rId12" o:title=""/>
                </v:shape>
                <o:OLEObject Type="Embed" ProgID="Equation.DSMT4" ShapeID="_x0000_i1142" DrawAspect="Content" ObjectID="_1605947588" r:id="rId254"/>
              </w:object>
            </w:r>
          </w:p>
        </w:tc>
      </w:tr>
      <w:tr w:rsidR="00EA2F7B" w:rsidRPr="00970765" w:rsidTr="00EA2F7B">
        <w:tc>
          <w:tcPr>
            <w:tcW w:w="3936" w:type="dxa"/>
            <w:shd w:val="clear" w:color="auto" w:fill="auto"/>
          </w:tcPr>
          <w:p w:rsidR="00EA2F7B" w:rsidRPr="00970765" w:rsidRDefault="00EA2F7B" w:rsidP="00A2252C">
            <w:pPr>
              <w:pStyle w:val="1"/>
            </w:pPr>
            <w:r w:rsidRPr="00970765">
              <w:t>Номінальний момент</w:t>
            </w:r>
          </w:p>
        </w:tc>
        <w:tc>
          <w:tcPr>
            <w:tcW w:w="5476" w:type="dxa"/>
            <w:shd w:val="clear" w:color="auto" w:fill="auto"/>
          </w:tcPr>
          <w:p w:rsidR="00EA2F7B" w:rsidRPr="00970765" w:rsidRDefault="00EA2F7B" w:rsidP="00A2252C">
            <w:pPr>
              <w:pStyle w:val="1"/>
            </w:pPr>
            <w:r w:rsidRPr="00970765">
              <w:object w:dxaOrig="1520" w:dyaOrig="380">
                <v:shape id="_x0000_i1143" type="#_x0000_t75" style="width:76.5pt;height:18.75pt" o:ole="">
                  <v:imagedata r:id="rId14" o:title=""/>
                </v:shape>
                <o:OLEObject Type="Embed" ProgID="Equation.DSMT4" ShapeID="_x0000_i1143" DrawAspect="Content" ObjectID="_1605947589" r:id="rId255"/>
              </w:object>
            </w:r>
            <w:r w:rsidRPr="00970765">
              <w:t xml:space="preserve"> </w:t>
            </w:r>
          </w:p>
        </w:tc>
      </w:tr>
      <w:tr w:rsidR="00EA2F7B" w:rsidRPr="00970765" w:rsidTr="00EA2F7B">
        <w:tc>
          <w:tcPr>
            <w:tcW w:w="3936" w:type="dxa"/>
            <w:shd w:val="clear" w:color="auto" w:fill="auto"/>
          </w:tcPr>
          <w:p w:rsidR="00EA2F7B" w:rsidRPr="00970765" w:rsidRDefault="00EA2F7B" w:rsidP="00A2252C">
            <w:pPr>
              <w:pStyle w:val="1"/>
            </w:pPr>
            <w:r w:rsidRPr="00970765">
              <w:t>Опір статора</w:t>
            </w:r>
          </w:p>
        </w:tc>
        <w:tc>
          <w:tcPr>
            <w:tcW w:w="5476" w:type="dxa"/>
            <w:shd w:val="clear" w:color="auto" w:fill="auto"/>
          </w:tcPr>
          <w:p w:rsidR="00EA2F7B" w:rsidRPr="00970765" w:rsidRDefault="00EA2F7B" w:rsidP="00A2252C">
            <w:pPr>
              <w:pStyle w:val="1"/>
            </w:pPr>
            <w:r w:rsidRPr="00970765">
              <w:object w:dxaOrig="1320" w:dyaOrig="360">
                <v:shape id="_x0000_i1144" type="#_x0000_t75" style="width:65.25pt;height:18.75pt" o:ole="">
                  <v:imagedata r:id="rId16" o:title=""/>
                </v:shape>
                <o:OLEObject Type="Embed" ProgID="Equation.DSMT4" ShapeID="_x0000_i1144" DrawAspect="Content" ObjectID="_1605947590" r:id="rId256"/>
              </w:object>
            </w:r>
            <w:r w:rsidRPr="00970765">
              <w:t xml:space="preserve"> </w:t>
            </w:r>
          </w:p>
        </w:tc>
      </w:tr>
      <w:tr w:rsidR="00EA2F7B" w:rsidRPr="00970765" w:rsidTr="00EA2F7B">
        <w:tc>
          <w:tcPr>
            <w:tcW w:w="3936" w:type="dxa"/>
            <w:shd w:val="clear" w:color="auto" w:fill="auto"/>
          </w:tcPr>
          <w:p w:rsidR="00EA2F7B" w:rsidRPr="00970765" w:rsidRDefault="00EA2F7B" w:rsidP="00A2252C">
            <w:pPr>
              <w:pStyle w:val="1"/>
            </w:pPr>
            <w:r w:rsidRPr="00970765">
              <w:t>Індуктивність статора</w:t>
            </w:r>
          </w:p>
        </w:tc>
        <w:tc>
          <w:tcPr>
            <w:tcW w:w="5476" w:type="dxa"/>
            <w:shd w:val="clear" w:color="auto" w:fill="auto"/>
          </w:tcPr>
          <w:p w:rsidR="00EA2F7B" w:rsidRPr="00970765" w:rsidRDefault="00EA2F7B" w:rsidP="00EA2F7B">
            <w:pPr>
              <w:spacing w:after="0" w:line="360" w:lineRule="auto"/>
              <w:jc w:val="center"/>
              <w:rPr>
                <w:szCs w:val="28"/>
              </w:rPr>
            </w:pPr>
            <w:r w:rsidRPr="00970765">
              <w:rPr>
                <w:position w:val="-12"/>
                <w:szCs w:val="28"/>
              </w:rPr>
              <w:object w:dxaOrig="1660" w:dyaOrig="360">
                <v:shape id="_x0000_i1145" type="#_x0000_t75" style="width:83.25pt;height:18.75pt" o:ole="">
                  <v:imagedata r:id="rId18" o:title=""/>
                </v:shape>
                <o:OLEObject Type="Embed" ProgID="Equation.DSMT4" ShapeID="_x0000_i1145" DrawAspect="Content" ObjectID="_1605947591" r:id="rId257"/>
              </w:object>
            </w:r>
          </w:p>
        </w:tc>
      </w:tr>
      <w:tr w:rsidR="00EA2F7B" w:rsidRPr="00970765" w:rsidTr="00EA2F7B">
        <w:tc>
          <w:tcPr>
            <w:tcW w:w="3936" w:type="dxa"/>
            <w:shd w:val="clear" w:color="auto" w:fill="auto"/>
          </w:tcPr>
          <w:p w:rsidR="00EA2F7B" w:rsidRPr="00970765" w:rsidRDefault="00EA2F7B" w:rsidP="00A2252C">
            <w:pPr>
              <w:pStyle w:val="1"/>
            </w:pPr>
            <w:r w:rsidRPr="00970765">
              <w:t>Момент інерції ротора</w:t>
            </w:r>
          </w:p>
        </w:tc>
        <w:tc>
          <w:tcPr>
            <w:tcW w:w="5476" w:type="dxa"/>
            <w:shd w:val="clear" w:color="auto" w:fill="auto"/>
          </w:tcPr>
          <w:p w:rsidR="00EA2F7B" w:rsidRPr="00970765" w:rsidRDefault="00EA2F7B" w:rsidP="00A2252C">
            <w:pPr>
              <w:pStyle w:val="1"/>
            </w:pPr>
            <w:r w:rsidRPr="00970765">
              <w:object w:dxaOrig="2180" w:dyaOrig="420">
                <v:shape id="_x0000_i1146" type="#_x0000_t75" style="width:108.75pt;height:21.75pt" o:ole="">
                  <v:imagedata r:id="rId20" o:title=""/>
                </v:shape>
                <o:OLEObject Type="Embed" ProgID="Equation.DSMT4" ShapeID="_x0000_i1146" DrawAspect="Content" ObjectID="_1605947592" r:id="rId258"/>
              </w:object>
            </w:r>
            <w:r w:rsidRPr="00970765">
              <w:t xml:space="preserve"> </w:t>
            </w:r>
          </w:p>
        </w:tc>
      </w:tr>
      <w:tr w:rsidR="00EA2F7B" w:rsidRPr="00970765" w:rsidTr="00EA2F7B">
        <w:tc>
          <w:tcPr>
            <w:tcW w:w="3936" w:type="dxa"/>
            <w:shd w:val="clear" w:color="auto" w:fill="auto"/>
          </w:tcPr>
          <w:p w:rsidR="00EA2F7B" w:rsidRPr="00970765" w:rsidRDefault="002E0989" w:rsidP="00A2252C">
            <w:pPr>
              <w:pStyle w:val="1"/>
            </w:pPr>
            <w:r w:rsidRPr="00970765">
              <w:t>Коефіцієнт</w:t>
            </w:r>
            <w:r w:rsidR="00EA2F7B" w:rsidRPr="00970765">
              <w:t xml:space="preserve"> моменту</w:t>
            </w:r>
          </w:p>
        </w:tc>
        <w:tc>
          <w:tcPr>
            <w:tcW w:w="5476" w:type="dxa"/>
            <w:shd w:val="clear" w:color="auto" w:fill="auto"/>
          </w:tcPr>
          <w:p w:rsidR="00EA2F7B" w:rsidRPr="00970765" w:rsidRDefault="00EA2F7B" w:rsidP="00EA2F7B">
            <w:pPr>
              <w:spacing w:after="0" w:line="360" w:lineRule="auto"/>
              <w:jc w:val="center"/>
              <w:rPr>
                <w:szCs w:val="28"/>
              </w:rPr>
            </w:pPr>
            <w:r w:rsidRPr="00970765">
              <w:rPr>
                <w:position w:val="-12"/>
                <w:szCs w:val="28"/>
              </w:rPr>
              <w:object w:dxaOrig="1100" w:dyaOrig="380">
                <v:shape id="_x0000_i1147" type="#_x0000_t75" style="width:54.75pt;height:19.5pt" o:ole="">
                  <v:imagedata r:id="rId22" o:title=""/>
                </v:shape>
                <o:OLEObject Type="Embed" ProgID="Equation.DSMT4" ShapeID="_x0000_i1147" DrawAspect="Content" ObjectID="_1605947593" r:id="rId259"/>
              </w:object>
            </w:r>
          </w:p>
        </w:tc>
      </w:tr>
    </w:tbl>
    <w:p w:rsidR="004D7033" w:rsidRDefault="004D7033" w:rsidP="00A2252C">
      <w:pPr>
        <w:pStyle w:val="1"/>
        <w:rPr>
          <w:ins w:id="398" w:author="Пользователь Windows" w:date="2018-12-10T11:04:00Z"/>
        </w:rPr>
      </w:pPr>
      <w:r w:rsidRPr="00970765">
        <w:br w:type="page"/>
      </w:r>
    </w:p>
    <w:p w:rsidR="00542941" w:rsidRDefault="00542941" w:rsidP="00542941">
      <w:pPr>
        <w:pStyle w:val="chapterconclusion"/>
        <w:rPr>
          <w:ins w:id="399" w:author="Пользователь Windows" w:date="2018-12-10T11:05:00Z"/>
        </w:rPr>
        <w:pPrChange w:id="400" w:author="Пользователь Windows" w:date="2018-12-10T11:04:00Z">
          <w:pPr>
            <w:pStyle w:val="1"/>
          </w:pPr>
        </w:pPrChange>
      </w:pPr>
      <w:ins w:id="401" w:author="Пользователь Windows" w:date="2018-12-10T11:04:00Z">
        <w:r>
          <w:lastRenderedPageBreak/>
          <w:t>висновки до розділу 4</w:t>
        </w:r>
      </w:ins>
    </w:p>
    <w:p w:rsidR="00542941" w:rsidRDefault="00542941">
      <w:pPr>
        <w:ind w:firstLine="0"/>
        <w:rPr>
          <w:ins w:id="402" w:author="Пользователь Windows" w:date="2018-12-10T11:05:00Z"/>
        </w:rPr>
      </w:pPr>
    </w:p>
    <w:p w:rsidR="00542941" w:rsidRDefault="00542941">
      <w:pPr>
        <w:ind w:firstLine="0"/>
        <w:rPr>
          <w:ins w:id="403" w:author="Пользователь Windows" w:date="2018-12-10T11:05:00Z"/>
          <w:rFonts w:eastAsia="Times New Roman" w:cs="Times New Roman"/>
          <w:szCs w:val="28"/>
        </w:rPr>
      </w:pPr>
      <w:ins w:id="404" w:author="Пользователь Windows" w:date="2018-12-10T11:05:00Z">
        <w:r>
          <w:br w:type="page"/>
        </w:r>
      </w:ins>
    </w:p>
    <w:p w:rsidR="00542941" w:rsidRPr="00542941" w:rsidDel="00542941" w:rsidRDefault="00542941" w:rsidP="00542941">
      <w:pPr>
        <w:pStyle w:val="1"/>
        <w:rPr>
          <w:del w:id="405" w:author="Пользователь Windows" w:date="2018-12-10T11:05:00Z"/>
          <w:rPrChange w:id="406" w:author="Пользователь Windows" w:date="2018-12-10T11:05:00Z">
            <w:rPr>
              <w:del w:id="407" w:author="Пользователь Windows" w:date="2018-12-10T11:05:00Z"/>
            </w:rPr>
          </w:rPrChange>
        </w:rPr>
        <w:pPrChange w:id="408" w:author="Пользователь Windows" w:date="2018-12-10T11:05:00Z">
          <w:pPr>
            <w:pStyle w:val="1"/>
          </w:pPr>
        </w:pPrChange>
      </w:pPr>
    </w:p>
    <w:p w:rsidR="004D7033" w:rsidRPr="00970765" w:rsidRDefault="00BA73AE" w:rsidP="005A1E82">
      <w:pPr>
        <w:pStyle w:val="Heading1"/>
        <w:numPr>
          <w:ilvl w:val="0"/>
          <w:numId w:val="36"/>
        </w:numPr>
        <w:ind w:left="0" w:firstLine="0"/>
      </w:pPr>
      <w:bookmarkStart w:id="409" w:name="_Toc532032281"/>
      <w:r w:rsidRPr="00970765">
        <w:t>Експериментальне дослідження та моделювання електромеханічного об’єкту</w:t>
      </w:r>
      <w:bookmarkEnd w:id="409"/>
    </w:p>
    <w:p w:rsidR="00F06E6A" w:rsidRPr="00970765" w:rsidRDefault="00F06E6A" w:rsidP="005A1E82">
      <w:pPr>
        <w:spacing w:after="0" w:line="240" w:lineRule="auto"/>
        <w:rPr>
          <w:color w:val="FFFFFF" w:themeColor="background1"/>
          <w:sz w:val="16"/>
          <w:szCs w:val="16"/>
        </w:rPr>
      </w:pPr>
      <w:r w:rsidRPr="00970765">
        <w:rPr>
          <w:color w:val="FFFFFF" w:themeColor="background1"/>
          <w:sz w:val="16"/>
          <w:szCs w:val="16"/>
        </w:rPr>
        <w:fldChar w:fldCharType="begin"/>
      </w:r>
      <w:r w:rsidRPr="00970765">
        <w:rPr>
          <w:color w:val="FFFFFF" w:themeColor="background1"/>
          <w:sz w:val="16"/>
          <w:szCs w:val="16"/>
        </w:rPr>
        <w:instrText xml:space="preserve"> MACROBUTTON MTEditEquationSection2 </w:instrText>
      </w:r>
      <w:r w:rsidRPr="00970765">
        <w:rPr>
          <w:rStyle w:val="MTEquationSection"/>
          <w:color w:val="FFFFFF" w:themeColor="background1"/>
          <w:sz w:val="16"/>
          <w:szCs w:val="16"/>
        </w:rPr>
        <w:instrText>Equation Chapter (Next) Section 5</w:instrText>
      </w:r>
      <w:r w:rsidRPr="00970765">
        <w:rPr>
          <w:color w:val="FFFFFF" w:themeColor="background1"/>
          <w:sz w:val="16"/>
          <w:szCs w:val="16"/>
        </w:rPr>
        <w:fldChar w:fldCharType="begin"/>
      </w:r>
      <w:r w:rsidRPr="00970765">
        <w:rPr>
          <w:color w:val="FFFFFF" w:themeColor="background1"/>
          <w:sz w:val="16"/>
          <w:szCs w:val="16"/>
        </w:rPr>
        <w:instrText xml:space="preserve"> SEQ MTEqn \r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MTSec \r 5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MTChap \h \* MERGEFORMAT </w:instrText>
      </w:r>
      <w:r w:rsidRPr="00970765">
        <w:rPr>
          <w:color w:val="FFFFFF" w:themeColor="background1"/>
          <w:sz w:val="16"/>
          <w:szCs w:val="16"/>
        </w:rPr>
        <w:fldChar w:fldCharType="end"/>
      </w:r>
      <w:r w:rsidRPr="00970765">
        <w:rPr>
          <w:color w:val="FFFFFF" w:themeColor="background1"/>
          <w:sz w:val="16"/>
          <w:szCs w:val="16"/>
        </w:rPr>
        <w:fldChar w:fldCharType="end"/>
      </w:r>
    </w:p>
    <w:p w:rsidR="004D7033" w:rsidRPr="00970765" w:rsidRDefault="004D7033" w:rsidP="00BA73AE">
      <w:pPr>
        <w:pStyle w:val="Heading2"/>
      </w:pPr>
      <w:bookmarkStart w:id="410" w:name="_Toc532032282"/>
      <w:r w:rsidRPr="00970765">
        <w:t>5.1</w:t>
      </w:r>
      <w:r w:rsidR="00BA73AE" w:rsidRPr="00970765">
        <w:tab/>
      </w:r>
      <w:r w:rsidRPr="00970765">
        <w:t xml:space="preserve">Визначення </w:t>
      </w:r>
      <w:r w:rsidR="002E0989" w:rsidRPr="00970765">
        <w:t>величин</w:t>
      </w:r>
      <w:r w:rsidR="004D4FD2" w:rsidRPr="00970765">
        <w:t xml:space="preserve"> </w:t>
      </w:r>
      <w:r w:rsidRPr="00970765">
        <w:t xml:space="preserve">параметрів </w:t>
      </w:r>
      <w:r w:rsidR="003F2AF3" w:rsidRPr="00970765">
        <w:t>механічної частини</w:t>
      </w:r>
      <w:bookmarkEnd w:id="410"/>
    </w:p>
    <w:p w:rsidR="004D7033" w:rsidRPr="00970765" w:rsidRDefault="004D7033" w:rsidP="00A2252C">
      <w:pPr>
        <w:pStyle w:val="1"/>
      </w:pPr>
      <w:r w:rsidRPr="00970765">
        <w:t xml:space="preserve">Для визначення параметрів моделі механічної частини можливо застосувати канали керування моментами </w:t>
      </w:r>
      <w:r w:rsidR="00C94A10" w:rsidRPr="00970765">
        <w:rPr>
          <w:color w:val="000000"/>
          <w:position w:val="-4"/>
        </w:rPr>
        <w:object w:dxaOrig="340" w:dyaOrig="279">
          <v:shape id="_x0000_i1148" type="#_x0000_t75" style="width:17.25pt;height:14.25pt" o:ole="">
            <v:imagedata r:id="rId260" o:title=""/>
          </v:shape>
          <o:OLEObject Type="Embed" ProgID="Equation.DSMT4" ShapeID="_x0000_i1148" DrawAspect="Content" ObjectID="_1605947594" r:id="rId261"/>
        </w:object>
      </w:r>
      <w:r w:rsidRPr="00970765">
        <w:t xml:space="preserve"> та </w:t>
      </w:r>
      <w:r w:rsidR="00C94A10" w:rsidRPr="00970765">
        <w:rPr>
          <w:color w:val="000000"/>
          <w:position w:val="-12"/>
        </w:rPr>
        <w:object w:dxaOrig="420" w:dyaOrig="380">
          <v:shape id="_x0000_i1149" type="#_x0000_t75" style="width:20.25pt;height:18.75pt" o:ole="">
            <v:imagedata r:id="rId262" o:title=""/>
          </v:shape>
          <o:OLEObject Type="Embed" ProgID="Equation.DSMT4" ShapeID="_x0000_i1149" DrawAspect="Content" ObjectID="_1605947595" r:id="rId263"/>
        </w:object>
      </w:r>
      <w:r w:rsidR="00515B3E" w:rsidRPr="00970765">
        <w:rPr>
          <w:color w:val="000000"/>
        </w:rPr>
        <w:t xml:space="preserve"> системи керування навантажувальною установкою</w:t>
      </w:r>
      <w:r w:rsidRPr="00970765">
        <w:t xml:space="preserve">. Наприклад, при постійному </w:t>
      </w:r>
      <w:r w:rsidR="00C94A10" w:rsidRPr="00970765">
        <w:rPr>
          <w:color w:val="000000"/>
          <w:position w:val="-12"/>
        </w:rPr>
        <w:object w:dxaOrig="420" w:dyaOrig="380">
          <v:shape id="_x0000_i1150" type="#_x0000_t75" style="width:20.25pt;height:18.75pt" o:ole="">
            <v:imagedata r:id="rId264" o:title=""/>
          </v:shape>
          <o:OLEObject Type="Embed" ProgID="Equation.DSMT4" ShapeID="_x0000_i1150" DrawAspect="Content" ObjectID="_1605947596" r:id="rId265"/>
        </w:object>
      </w:r>
      <w:r w:rsidRPr="00970765">
        <w:t xml:space="preserve">, нульовому </w:t>
      </w:r>
      <w:r w:rsidR="00C94A10" w:rsidRPr="00970765">
        <w:rPr>
          <w:color w:val="000000"/>
          <w:position w:val="-4"/>
        </w:rPr>
        <w:object w:dxaOrig="340" w:dyaOrig="279">
          <v:shape id="_x0000_i1151" type="#_x0000_t75" style="width:17.25pt;height:14.25pt" o:ole="">
            <v:imagedata r:id="rId266" o:title=""/>
          </v:shape>
          <o:OLEObject Type="Embed" ProgID="Equation.DSMT4" ShapeID="_x0000_i1151" DrawAspect="Content" ObjectID="_1605947597" r:id="rId267"/>
        </w:object>
      </w:r>
      <w:r w:rsidRPr="00970765">
        <w:t xml:space="preserve"> та нехтовно малими </w:t>
      </w:r>
      <w:r w:rsidR="00C94A10" w:rsidRPr="00970765">
        <w:rPr>
          <w:color w:val="000000"/>
          <w:position w:val="-12"/>
        </w:rPr>
        <w:object w:dxaOrig="420" w:dyaOrig="380">
          <v:shape id="_x0000_i1152" type="#_x0000_t75" style="width:21pt;height:18.75pt" o:ole="">
            <v:imagedata r:id="rId268" o:title=""/>
          </v:shape>
          <o:OLEObject Type="Embed" ProgID="Equation.DSMT4" ShapeID="_x0000_i1152" DrawAspect="Content" ObjectID="_1605947598" r:id="rId269"/>
        </w:object>
      </w:r>
      <w:r w:rsidRPr="00970765">
        <w:t xml:space="preserve"> та </w:t>
      </w:r>
      <w:r w:rsidRPr="00970765">
        <w:rPr>
          <w:color w:val="000000"/>
          <w:position w:val="-12"/>
        </w:rPr>
        <w:object w:dxaOrig="420" w:dyaOrig="380">
          <v:shape id="_x0000_i1153" type="#_x0000_t75" style="width:20.25pt;height:18.75pt" o:ole="">
            <v:imagedata r:id="rId270" o:title=""/>
          </v:shape>
          <o:OLEObject Type="Embed" ProgID="Equation.DSMT4" ShapeID="_x0000_i1153" DrawAspect="Content" ObjectID="_1605947599" r:id="rId271"/>
        </w:object>
      </w:r>
      <w:r w:rsidRPr="00970765">
        <w:t xml:space="preserve"> з рівняння </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00C94A10" w:rsidRPr="00970765">
        <w:rPr>
          <w:rFonts w:cs="Times New Roman"/>
          <w:position w:val="-28"/>
          <w:sz w:val="26"/>
          <w:szCs w:val="26"/>
        </w:rPr>
        <w:object w:dxaOrig="2500" w:dyaOrig="720">
          <v:shape id="_x0000_i1154" type="#_x0000_t75" style="width:123.75pt;height:36.75pt" o:ole="">
            <v:imagedata r:id="rId272" o:title=""/>
          </v:shape>
          <o:OLEObject Type="Embed" ProgID="Equation.DSMT4" ShapeID="_x0000_i1154" DrawAspect="Content" ObjectID="_1605947600" r:id="rId273"/>
        </w:object>
      </w:r>
      <w:r w:rsidR="00F06E6A"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1</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4D7033" w:rsidRPr="00970765" w:rsidRDefault="004D7033" w:rsidP="00A2252C">
      <w:pPr>
        <w:pStyle w:val="1"/>
      </w:pPr>
      <w:r w:rsidRPr="00970765">
        <w:t xml:space="preserve">встановлюємо, що </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60" w:dyaOrig="720">
          <v:shape id="_x0000_i1155" type="#_x0000_t75" style="width:72.75pt;height:36.75pt" o:ole="">
            <v:imagedata r:id="rId274" o:title=""/>
          </v:shape>
          <o:OLEObject Type="Embed" ProgID="Equation.DSMT4" ShapeID="_x0000_i1155" DrawAspect="Content" ObjectID="_1605947601" r:id="rId27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bookmarkStart w:id="411" w:name="ZEqnNum630402"/>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2</w:instrText>
      </w:r>
      <w:r w:rsidR="00F06E6A" w:rsidRPr="00970765">
        <w:rPr>
          <w:rFonts w:cs="Times New Roman"/>
          <w:sz w:val="26"/>
          <w:szCs w:val="26"/>
        </w:rPr>
        <w:fldChar w:fldCharType="end"/>
      </w:r>
      <w:r w:rsidR="00F06E6A" w:rsidRPr="00970765">
        <w:rPr>
          <w:rFonts w:cs="Times New Roman"/>
          <w:sz w:val="26"/>
          <w:szCs w:val="26"/>
        </w:rPr>
        <w:instrText>)</w:instrText>
      </w:r>
      <w:bookmarkEnd w:id="411"/>
      <w:r w:rsidR="00F06E6A" w:rsidRPr="00970765">
        <w:rPr>
          <w:rFonts w:cs="Times New Roman"/>
          <w:sz w:val="26"/>
          <w:szCs w:val="26"/>
        </w:rPr>
        <w:fldChar w:fldCharType="end"/>
      </w:r>
    </w:p>
    <w:p w:rsidR="004D7033" w:rsidRPr="00970765" w:rsidRDefault="00CB4311" w:rsidP="00A2252C">
      <w:pPr>
        <w:pStyle w:val="1"/>
      </w:pPr>
      <w:r w:rsidRPr="00970765">
        <w:t xml:space="preserve">Графічне трактування змінних в </w:t>
      </w:r>
      <w:r w:rsidRPr="00970765">
        <w:fldChar w:fldCharType="begin"/>
      </w:r>
      <w:r w:rsidRPr="00970765">
        <w:instrText xml:space="preserve"> GOTOBUTTON ZEqnNum630402  \* MERGEFORMAT </w:instrText>
      </w:r>
      <w:r w:rsidRPr="00970765">
        <w:fldChar w:fldCharType="begin"/>
      </w:r>
      <w:r w:rsidRPr="00970765">
        <w:instrText xml:space="preserve"> REF ZEqnNum630402 \* Charformat \! \* MERGEFORMAT </w:instrText>
      </w:r>
      <w:r w:rsidRPr="00970765">
        <w:fldChar w:fldCharType="separate"/>
      </w:r>
      <w:r w:rsidR="009D4FFD" w:rsidRPr="009D4FFD">
        <w:instrText>(5.2)</w:instrText>
      </w:r>
      <w:r w:rsidRPr="00970765">
        <w:fldChar w:fldCharType="end"/>
      </w:r>
      <w:r w:rsidRPr="00970765">
        <w:fldChar w:fldCharType="end"/>
      </w:r>
      <w:r w:rsidR="004D7033" w:rsidRPr="00970765">
        <w:t xml:space="preserve"> показано на рис.5.</w:t>
      </w:r>
      <w:r w:rsidR="008B26C8" w:rsidRPr="00970765">
        <w:t>2</w:t>
      </w:r>
      <w:r w:rsidR="004D7033" w:rsidRPr="00970765">
        <w:t>.</w:t>
      </w:r>
    </w:p>
    <w:p w:rsidR="004D7033" w:rsidRPr="00970765" w:rsidRDefault="004D7033" w:rsidP="00542941">
      <w:pPr>
        <w:pStyle w:val="diplomapictures"/>
        <w:pPrChange w:id="412" w:author="Пользователь Windows" w:date="2018-12-10T11:06:00Z">
          <w:pPr>
            <w:pStyle w:val="diplomapictures"/>
          </w:pPr>
        </w:pPrChange>
      </w:pPr>
      <w:r w:rsidRPr="00970765">
        <w:object w:dxaOrig="5764" w:dyaOrig="3413">
          <v:shape id="_x0000_i1156" type="#_x0000_t75" style="width:4in;height:171pt" o:ole="">
            <v:imagedata r:id="rId276" o:title=""/>
          </v:shape>
          <o:OLEObject Type="Embed" ProgID="Visio.Drawing.11" ShapeID="_x0000_i1156" DrawAspect="Content" ObjectID="_1605947602" r:id="rId277"/>
        </w:object>
      </w:r>
    </w:p>
    <w:p w:rsidR="004D7033" w:rsidRPr="00970765" w:rsidRDefault="005A1E82" w:rsidP="00542941">
      <w:pPr>
        <w:pStyle w:val="diplomapictures"/>
        <w:pPrChange w:id="413"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w:t>
      </w:r>
      <w:r w:rsidR="00F2234E" w:rsidRPr="00970765">
        <w:fldChar w:fldCharType="end"/>
      </w:r>
      <w:del w:id="414" w:author="Пользователь Windows" w:date="2018-12-08T09:09:00Z">
        <w:r w:rsidRPr="00970765" w:rsidDel="0040770A">
          <w:fldChar w:fldCharType="begin"/>
        </w:r>
        <w:r w:rsidRPr="00970765" w:rsidDel="0040770A">
          <w:delInstrText xml:space="preserve"> STYLEREF 1 \s </w:delInstrText>
        </w:r>
        <w:r w:rsidRPr="00970765" w:rsidDel="0040770A">
          <w:fldChar w:fldCharType="separate"/>
        </w:r>
        <w:r w:rsidRPr="00970765" w:rsidDel="0040770A">
          <w:delText>5</w:delText>
        </w:r>
        <w:r w:rsidRPr="00970765" w:rsidDel="0040770A">
          <w:fldChar w:fldCharType="end"/>
        </w:r>
        <w:r w:rsidRPr="00970765" w:rsidDel="0040770A">
          <w:delText>.</w:delText>
        </w:r>
        <w:r w:rsidRPr="00970765" w:rsidDel="0040770A">
          <w:fldChar w:fldCharType="begin"/>
        </w:r>
        <w:r w:rsidRPr="00970765" w:rsidDel="0040770A">
          <w:delInstrText xml:space="preserve"> SEQ Figure \* ARABIC \s 1 </w:delInstrText>
        </w:r>
        <w:r w:rsidRPr="00970765" w:rsidDel="0040770A">
          <w:fldChar w:fldCharType="separate"/>
        </w:r>
        <w:r w:rsidRPr="00970765" w:rsidDel="0040770A">
          <w:delText>1</w:delText>
        </w:r>
        <w:r w:rsidRPr="00970765" w:rsidDel="0040770A">
          <w:fldChar w:fldCharType="end"/>
        </w:r>
      </w:del>
      <w:r w:rsidR="004D7033" w:rsidRPr="00970765">
        <w:t xml:space="preserve"> – Графічне зображення тесту для розрахунку моменту інерції</w:t>
      </w:r>
    </w:p>
    <w:p w:rsidR="004D7033" w:rsidRPr="00970765" w:rsidRDefault="004D7033" w:rsidP="00A2252C">
      <w:pPr>
        <w:pStyle w:val="1"/>
      </w:pPr>
      <w:r w:rsidRPr="00970765">
        <w:lastRenderedPageBreak/>
        <w:t xml:space="preserve">Експериментальні результати тесту для визначення  показані на </w:t>
      </w:r>
      <w:del w:id="415" w:author="Пользователь Windows" w:date="2018-12-08T00:51:00Z">
        <w:r w:rsidR="00CB4311" w:rsidRPr="00970765" w:rsidDel="005A1E82">
          <w:delText>(</w:delText>
        </w:r>
      </w:del>
      <w:r w:rsidR="00CB4311" w:rsidRPr="00970765">
        <w:t>рис.</w:t>
      </w:r>
      <w:ins w:id="416" w:author="Пользователь Windows" w:date="2018-12-08T00:50:00Z">
        <w:r w:rsidR="005A1E82" w:rsidRPr="00970765">
          <w:t xml:space="preserve"> </w:t>
        </w:r>
        <w:r w:rsidR="005A1E82" w:rsidRPr="00970765">
          <w:fldChar w:fldCharType="begin"/>
        </w:r>
        <w:r w:rsidR="005A1E82" w:rsidRPr="00970765">
          <w:instrText xml:space="preserve"> REF _Ref531993576 \h </w:instrText>
        </w:r>
      </w:ins>
      <w:r w:rsidR="009347A9" w:rsidRPr="00970765">
        <w:instrText xml:space="preserve"> \* MERGEFORMAT </w:instrText>
      </w:r>
      <w:r w:rsidR="005A1E82" w:rsidRPr="00970765">
        <w:fldChar w:fldCharType="separate"/>
      </w:r>
      <w:r w:rsidR="00FE34FF">
        <w:pict>
          <v:shape id="_x0000_i1157" type="#_x0000_t75" style="width:468pt;height:349.5pt">
            <v:imagedata r:id="rId278" o:title=""/>
          </v:shape>
        </w:pict>
      </w:r>
      <w:r w:rsidR="009D4FFD" w:rsidRPr="00970765">
        <w:rPr>
          <w:rPrChange w:id="417" w:author="Пользователь Windows" w:date="2018-12-08T00:49:00Z">
            <w:rPr>
              <w:highlight w:val="darkCyan"/>
            </w:rPr>
          </w:rPrChange>
        </w:rPr>
        <w:t xml:space="preserve">Рисунок </w:t>
      </w:r>
      <w:r w:rsidR="009D4FFD">
        <w:rPr>
          <w:noProof/>
        </w:rPr>
        <w:t>5</w:t>
      </w:r>
      <w:r w:rsidR="009D4FFD" w:rsidRPr="00970765">
        <w:t>.</w:t>
      </w:r>
      <w:r w:rsidR="009D4FFD">
        <w:rPr>
          <w:noProof/>
        </w:rPr>
        <w:t>2</w:t>
      </w:r>
      <w:ins w:id="418" w:author="Пользователь Windows" w:date="2018-12-08T00:50:00Z">
        <w:r w:rsidR="005A1E82" w:rsidRPr="00970765">
          <w:fldChar w:fldCharType="end"/>
        </w:r>
      </w:ins>
      <w:del w:id="419" w:author="Пользователь Windows" w:date="2018-12-08T00:50:00Z">
        <w:r w:rsidR="00CB4311" w:rsidRPr="00970765" w:rsidDel="005A1E82">
          <w:delText>5</w:delText>
        </w:r>
      </w:del>
      <w:del w:id="420" w:author="Пользователь Windows" w:date="2018-12-08T00:49:00Z">
        <w:r w:rsidR="00CB4311" w:rsidRPr="00970765" w:rsidDel="005A1E82">
          <w:delText>.</w:delText>
        </w:r>
        <w:r w:rsidR="00D64A8F" w:rsidRPr="00970765" w:rsidDel="005A1E82">
          <w:delText>2</w:delText>
        </w:r>
        <w:r w:rsidR="00CB4311" w:rsidRPr="00970765" w:rsidDel="005A1E82">
          <w:delText>)</w:delText>
        </w:r>
        <w:r w:rsidRPr="00970765" w:rsidDel="005A1E82">
          <w:delText>.</w:delText>
        </w:r>
      </w:del>
      <w:r w:rsidRPr="00970765">
        <w:t xml:space="preserve"> Експеримент полягає у визначенні швидкості через напругу, яка прикладається до двигуна при відпрацюванні заданого моменту.</w:t>
      </w:r>
    </w:p>
    <w:p w:rsidR="00515B3E" w:rsidRPr="00970765" w:rsidRDefault="00C94A10" w:rsidP="00C94A10">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3360" w:dyaOrig="1100">
          <v:shape id="_x0000_i1158" type="#_x0000_t75" style="width:167.25pt;height:57pt" o:ole="">
            <v:imagedata r:id="rId279" o:title=""/>
          </v:shape>
          <o:OLEObject Type="Embed" ProgID="Equation.DSMT4" ShapeID="_x0000_i1158" DrawAspect="Content" ObjectID="_1605947603" r:id="rId280"/>
        </w:object>
      </w:r>
      <w:r w:rsidR="00515B3E" w:rsidRPr="00970765">
        <w:rPr>
          <w:rFonts w:cs="Times New Roman"/>
          <w:sz w:val="26"/>
          <w:szCs w:val="26"/>
        </w:rPr>
        <w:t>,</w: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3</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515B3E" w:rsidRPr="00970765" w:rsidRDefault="00515B3E" w:rsidP="00A2252C">
      <w:pPr>
        <w:pStyle w:val="1"/>
      </w:pPr>
      <w:r w:rsidRPr="00970765">
        <w:t xml:space="preserve">де </w:t>
      </w:r>
      <w:r w:rsidRPr="00970765">
        <w:rPr>
          <w:position w:val="-12"/>
        </w:rPr>
        <w:object w:dxaOrig="1280" w:dyaOrig="380">
          <v:shape id="_x0000_i1159" type="#_x0000_t75" style="width:63.75pt;height:18.75pt" o:ole="">
            <v:imagedata r:id="rId281" o:title=""/>
          </v:shape>
          <o:OLEObject Type="Embed" ProgID="Equation.DSMT4" ShapeID="_x0000_i1159" DrawAspect="Content" ObjectID="_1605947604" r:id="rId282"/>
        </w:object>
      </w:r>
      <w:r w:rsidR="00D64A8F" w:rsidRPr="00970765">
        <w:t xml:space="preserve"> – </w:t>
      </w:r>
      <w:r w:rsidRPr="00970765">
        <w:t>швидкість на початку і в кінці розгону та час, що відповідає швидкості – числові значення, отримані з осцилограми на рис.5.9.</w:t>
      </w:r>
    </w:p>
    <w:p w:rsidR="00515B3E" w:rsidRPr="00970765" w:rsidRDefault="00515B3E" w:rsidP="00A2252C">
      <w:pPr>
        <w:pStyle w:val="1"/>
      </w:pPr>
    </w:p>
    <w:bookmarkStart w:id="421" w:name="_Ref531993576"/>
    <w:p w:rsidR="004D7033" w:rsidRPr="00970765" w:rsidRDefault="004D7033" w:rsidP="00542941">
      <w:pPr>
        <w:pStyle w:val="diplomapictures"/>
        <w:pPrChange w:id="422" w:author="Пользователь Windows" w:date="2018-12-10T11:06:00Z">
          <w:pPr>
            <w:pStyle w:val="Caption"/>
          </w:pPr>
        </w:pPrChange>
      </w:pPr>
      <w:r w:rsidRPr="00970765">
        <w:object w:dxaOrig="11285" w:dyaOrig="8468">
          <v:shape id="_x0000_i1160" type="#_x0000_t75" style="width:468pt;height:349.5pt" o:ole="">
            <v:imagedata r:id="rId278" o:title=""/>
          </v:shape>
          <o:OLEObject Type="Embed" ProgID="Visio.Drawing.11" ShapeID="_x0000_i1160" DrawAspect="Content" ObjectID="_1605947605" r:id="rId283"/>
        </w:object>
      </w:r>
      <w:r w:rsidRPr="00970765">
        <w:rPr>
          <w:rPrChange w:id="423" w:author="Пользователь Windows" w:date="2018-12-08T00:49:00Z">
            <w:rPr>
              <w:i w:val="0"/>
              <w:iCs w:val="0"/>
              <w:highlight w:val="darkCyan"/>
            </w:rPr>
          </w:rPrChange>
        </w:rPr>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2</w:t>
      </w:r>
      <w:r w:rsidR="00F2234E" w:rsidRPr="00970765">
        <w:fldChar w:fldCharType="end"/>
      </w:r>
      <w:del w:id="424" w:author="Пользователь Windows" w:date="2018-12-08T09:09:00Z">
        <w:r w:rsidR="005A1E82" w:rsidRPr="00970765" w:rsidDel="0040770A">
          <w:rPr>
            <w:rPrChange w:id="425" w:author="Пользователь Windows" w:date="2018-12-08T00:49:00Z">
              <w:rPr>
                <w:i w:val="0"/>
                <w:iCs w:val="0"/>
                <w:highlight w:val="darkCyan"/>
              </w:rPr>
            </w:rPrChange>
          </w:rPr>
          <w:fldChar w:fldCharType="begin"/>
        </w:r>
        <w:r w:rsidR="005A1E82" w:rsidRPr="00970765" w:rsidDel="0040770A">
          <w:rPr>
            <w:rPrChange w:id="426" w:author="Пользователь Windows" w:date="2018-12-08T00:49:00Z">
              <w:rPr>
                <w:i w:val="0"/>
                <w:iCs w:val="0"/>
                <w:highlight w:val="darkCyan"/>
              </w:rPr>
            </w:rPrChange>
          </w:rPr>
          <w:delInstrText xml:space="preserve"> STYLEREF 1 \s </w:delInstrText>
        </w:r>
        <w:r w:rsidR="005A1E82" w:rsidRPr="00970765" w:rsidDel="0040770A">
          <w:rPr>
            <w:rPrChange w:id="427" w:author="Пользователь Windows" w:date="2018-12-08T00:49:00Z">
              <w:rPr>
                <w:i w:val="0"/>
                <w:iCs w:val="0"/>
                <w:highlight w:val="darkCyan"/>
              </w:rPr>
            </w:rPrChange>
          </w:rPr>
          <w:fldChar w:fldCharType="separate"/>
        </w:r>
        <w:r w:rsidR="005A1E82" w:rsidRPr="00970765" w:rsidDel="0040770A">
          <w:rPr>
            <w:rPrChange w:id="428" w:author="Пользователь Windows" w:date="2018-12-08T00:49:00Z">
              <w:rPr>
                <w:i w:val="0"/>
                <w:iCs w:val="0"/>
                <w:highlight w:val="darkCyan"/>
              </w:rPr>
            </w:rPrChange>
          </w:rPr>
          <w:delText>5</w:delText>
        </w:r>
        <w:r w:rsidR="005A1E82" w:rsidRPr="00970765" w:rsidDel="0040770A">
          <w:rPr>
            <w:rPrChange w:id="429" w:author="Пользователь Windows" w:date="2018-12-08T00:49:00Z">
              <w:rPr>
                <w:i w:val="0"/>
                <w:iCs w:val="0"/>
                <w:highlight w:val="darkCyan"/>
              </w:rPr>
            </w:rPrChange>
          </w:rPr>
          <w:fldChar w:fldCharType="end"/>
        </w:r>
        <w:r w:rsidR="005A1E82" w:rsidRPr="00970765" w:rsidDel="0040770A">
          <w:rPr>
            <w:rPrChange w:id="430" w:author="Пользователь Windows" w:date="2018-12-08T00:49:00Z">
              <w:rPr>
                <w:i w:val="0"/>
                <w:iCs w:val="0"/>
                <w:highlight w:val="darkCyan"/>
              </w:rPr>
            </w:rPrChange>
          </w:rPr>
          <w:delText>.</w:delText>
        </w:r>
        <w:r w:rsidR="005A1E82" w:rsidRPr="00970765" w:rsidDel="0040770A">
          <w:rPr>
            <w:rPrChange w:id="431" w:author="Пользователь Windows" w:date="2018-12-08T00:49:00Z">
              <w:rPr>
                <w:i w:val="0"/>
                <w:iCs w:val="0"/>
                <w:highlight w:val="darkCyan"/>
              </w:rPr>
            </w:rPrChange>
          </w:rPr>
          <w:fldChar w:fldCharType="begin"/>
        </w:r>
        <w:r w:rsidR="005A1E82" w:rsidRPr="00970765" w:rsidDel="0040770A">
          <w:rPr>
            <w:rPrChange w:id="432" w:author="Пользователь Windows" w:date="2018-12-08T00:49:00Z">
              <w:rPr>
                <w:i w:val="0"/>
                <w:iCs w:val="0"/>
                <w:highlight w:val="darkCyan"/>
              </w:rPr>
            </w:rPrChange>
          </w:rPr>
          <w:delInstrText xml:space="preserve"> SEQ Figure \* ARABIC \s 1 </w:delInstrText>
        </w:r>
        <w:r w:rsidR="005A1E82" w:rsidRPr="00970765" w:rsidDel="0040770A">
          <w:rPr>
            <w:rPrChange w:id="433" w:author="Пользователь Windows" w:date="2018-12-08T00:49:00Z">
              <w:rPr>
                <w:i w:val="0"/>
                <w:iCs w:val="0"/>
                <w:highlight w:val="darkCyan"/>
              </w:rPr>
            </w:rPrChange>
          </w:rPr>
          <w:fldChar w:fldCharType="separate"/>
        </w:r>
        <w:r w:rsidR="005A1E82" w:rsidRPr="00970765" w:rsidDel="0040770A">
          <w:rPr>
            <w:rPrChange w:id="434" w:author="Пользователь Windows" w:date="2018-12-08T00:49:00Z">
              <w:rPr>
                <w:i w:val="0"/>
                <w:iCs w:val="0"/>
                <w:highlight w:val="darkCyan"/>
              </w:rPr>
            </w:rPrChange>
          </w:rPr>
          <w:delText>2</w:delText>
        </w:r>
        <w:r w:rsidR="005A1E82" w:rsidRPr="00970765" w:rsidDel="0040770A">
          <w:rPr>
            <w:rPrChange w:id="435" w:author="Пользователь Windows" w:date="2018-12-08T00:49:00Z">
              <w:rPr>
                <w:i w:val="0"/>
                <w:iCs w:val="0"/>
                <w:highlight w:val="darkCyan"/>
              </w:rPr>
            </w:rPrChange>
          </w:rPr>
          <w:fldChar w:fldCharType="end"/>
        </w:r>
      </w:del>
      <w:bookmarkEnd w:id="421"/>
      <w:r w:rsidRPr="00970765">
        <w:rPr>
          <w:rPrChange w:id="436" w:author="Пользователь Windows" w:date="2018-12-08T00:49:00Z">
            <w:rPr>
              <w:i w:val="0"/>
              <w:iCs w:val="0"/>
              <w:highlight w:val="darkCyan"/>
            </w:rPr>
          </w:rPrChange>
        </w:rPr>
        <w:t xml:space="preserve"> – Осцилограма</w:t>
      </w:r>
      <w:r w:rsidRPr="00970765">
        <w:t xml:space="preserve"> тесту для визначення моменту інерції</w:t>
      </w:r>
    </w:p>
    <w:p w:rsidR="004D7033" w:rsidRPr="00970765" w:rsidRDefault="004D7033" w:rsidP="00A2252C">
      <w:pPr>
        <w:pStyle w:val="1"/>
      </w:pPr>
      <w:r w:rsidRPr="00970765">
        <w:t>З</w:t>
      </w:r>
      <w:r w:rsidR="00D64A8F" w:rsidRPr="00970765">
        <w:t xml:space="preserve">начення моменту інерції з </w:t>
      </w:r>
      <w:r w:rsidR="00D64A8F" w:rsidRPr="00970765">
        <w:fldChar w:fldCharType="begin"/>
      </w:r>
      <w:r w:rsidR="00D64A8F" w:rsidRPr="00970765">
        <w:instrText xml:space="preserve"> GOTOBUTTON ZEqnNum630402  \* MERGEFORMAT </w:instrText>
      </w:r>
      <w:r w:rsidR="00D64A8F" w:rsidRPr="00970765">
        <w:fldChar w:fldCharType="begin"/>
      </w:r>
      <w:r w:rsidR="00D64A8F" w:rsidRPr="00970765">
        <w:instrText xml:space="preserve"> REF ZEqnNum630402 \* Charformat \! \* MERGEFORMAT </w:instrText>
      </w:r>
      <w:r w:rsidR="00D64A8F" w:rsidRPr="00970765">
        <w:fldChar w:fldCharType="separate"/>
      </w:r>
      <w:r w:rsidR="009D4FFD" w:rsidRPr="009D4FFD">
        <w:instrText>(5.2)</w:instrText>
      </w:r>
      <w:r w:rsidR="00D64A8F" w:rsidRPr="00970765">
        <w:fldChar w:fldCharType="end"/>
      </w:r>
      <w:r w:rsidR="00D64A8F" w:rsidRPr="00970765">
        <w:fldChar w:fldCharType="end"/>
      </w:r>
      <w:r w:rsidRPr="00970765">
        <w:t xml:space="preserve"> розраховується у вигляді:</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00F06E6A" w:rsidRPr="00970765">
        <w:rPr>
          <w:rFonts w:cs="Times New Roman"/>
          <w:position w:val="-62"/>
          <w:sz w:val="26"/>
          <w:szCs w:val="26"/>
        </w:rPr>
        <w:object w:dxaOrig="3960" w:dyaOrig="1060">
          <v:shape id="_x0000_i1161" type="#_x0000_t75" style="width:198pt;height:53.25pt" o:ole="">
            <v:imagedata r:id="rId284" o:title=""/>
          </v:shape>
          <o:OLEObject Type="Embed" ProgID="Equation.DSMT4" ShapeID="_x0000_i1161" DrawAspect="Content" ObjectID="_1605947606" r:id="rId28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4</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4D7033" w:rsidRPr="00970765" w:rsidRDefault="004D7033" w:rsidP="00A2252C">
      <w:pPr>
        <w:pStyle w:val="1"/>
      </w:pPr>
      <w:r w:rsidRPr="00970765">
        <w:t xml:space="preserve">Таким чином встановлюємо, що значення сумарного моменту інерції складає приблизно </w:t>
      </w:r>
      <w:r w:rsidR="00D64A8F" w:rsidRPr="00970765">
        <w:rPr>
          <w:position w:val="-14"/>
        </w:rPr>
        <w:object w:dxaOrig="1100" w:dyaOrig="400">
          <v:shape id="_x0000_i1162" type="#_x0000_t75" style="width:54.75pt;height:19.5pt" o:ole="">
            <v:imagedata r:id="rId286" o:title=""/>
          </v:shape>
          <o:OLEObject Type="Embed" ProgID="Equation.DSMT4" ShapeID="_x0000_i1162" DrawAspect="Content" ObjectID="_1605947607" r:id="rId287"/>
        </w:object>
      </w:r>
      <w:r w:rsidRPr="00970765">
        <w:t xml:space="preserve">, де </w:t>
      </w:r>
      <w:r w:rsidR="00D64A8F" w:rsidRPr="00970765">
        <w:rPr>
          <w:position w:val="-14"/>
        </w:rPr>
        <w:object w:dxaOrig="1740" w:dyaOrig="440">
          <v:shape id="_x0000_i1163" type="#_x0000_t75" style="width:87pt;height:21pt" o:ole="">
            <v:imagedata r:id="rId288" o:title=""/>
          </v:shape>
          <o:OLEObject Type="Embed" ProgID="Equation.DSMT4" ShapeID="_x0000_i1163" DrawAspect="Content" ObjectID="_1605947608" r:id="rId289"/>
        </w:object>
      </w:r>
      <w:r w:rsidRPr="00970765">
        <w:t xml:space="preserve"> – момент інерції синхронного двигуна.</w:t>
      </w:r>
    </w:p>
    <w:p w:rsidR="002E1F96" w:rsidRPr="00970765" w:rsidRDefault="004D7033" w:rsidP="00A2252C">
      <w:pPr>
        <w:pStyle w:val="1"/>
      </w:pPr>
      <w:r w:rsidRPr="00970765">
        <w:t xml:space="preserve">Для підтвердження цього факту на </w:t>
      </w:r>
      <w:del w:id="437" w:author="Пользователь Windows" w:date="2018-12-10T10:55:00Z">
        <w:r w:rsidR="00D64A8F" w:rsidRPr="00970765" w:rsidDel="00525855">
          <w:delText>(</w:delText>
        </w:r>
      </w:del>
      <w:r w:rsidRPr="00970765">
        <w:t>рис.</w:t>
      </w:r>
      <w:r w:rsidR="00D64A8F" w:rsidRPr="00970765">
        <w:t> 5.3</w:t>
      </w:r>
      <w:del w:id="438" w:author="Пользователь Windows" w:date="2018-12-10T10:55:00Z">
        <w:r w:rsidR="00D64A8F" w:rsidRPr="00970765" w:rsidDel="00525855">
          <w:delText>)</w:delText>
        </w:r>
      </w:del>
      <w:r w:rsidRPr="00970765">
        <w:t xml:space="preserve"> представлені графіки експериментальних логарифмічних амплітудних та фазочастотних харак</w:t>
      </w:r>
      <w:r w:rsidR="00515B3E" w:rsidRPr="00970765">
        <w:t xml:space="preserve">теристик системи електроприводу, отриманих засобами електроприводу Rexroth. </w:t>
      </w:r>
      <w:r w:rsidRPr="00970765">
        <w:t xml:space="preserve">Експериментальні частотні характеристики на </w:t>
      </w:r>
      <w:r w:rsidR="0040770A" w:rsidRPr="00970765">
        <w:t>рис. </w:t>
      </w:r>
      <w:r w:rsidR="0040770A" w:rsidRPr="00970765">
        <w:fldChar w:fldCharType="begin"/>
      </w:r>
      <w:r w:rsidR="0040770A" w:rsidRPr="00970765">
        <w:instrText xml:space="preserve"> REF _Ref532023567 \h </w:instrText>
      </w:r>
      <w:r w:rsidR="009347A9" w:rsidRPr="00970765">
        <w:instrText xml:space="preserve"> \* MERGEFORMAT </w:instrText>
      </w:r>
      <w:r w:rsidR="0040770A" w:rsidRPr="00970765">
        <w:fldChar w:fldCharType="separate"/>
      </w:r>
      <w:r w:rsidR="009D4FFD">
        <w:t>5</w:t>
      </w:r>
      <w:r w:rsidR="009D4FFD" w:rsidRPr="00970765">
        <w:t>.</w:t>
      </w:r>
      <w:r w:rsidR="009D4FFD">
        <w:rPr>
          <w:noProof/>
        </w:rPr>
        <w:t>3</w:t>
      </w:r>
      <w:r w:rsidR="0040770A" w:rsidRPr="00970765">
        <w:fldChar w:fldCharType="end"/>
      </w:r>
      <w:r w:rsidR="00D64A8F" w:rsidRPr="00970765">
        <w:t xml:space="preserve"> </w:t>
      </w:r>
      <w:r w:rsidRPr="00970765">
        <w:t>демонструють ознаки двомасовості механіч</w:t>
      </w:r>
      <w:r w:rsidR="00D451C3" w:rsidRPr="00970765">
        <w:t xml:space="preserve">ної частини, що проявляється в </w:t>
      </w:r>
      <w:r w:rsidRPr="00970765">
        <w:t xml:space="preserve">наявності резонансної поведінки в зоні частот 10-30 Гц. В той же час розрахункова </w:t>
      </w:r>
      <w:r w:rsidRPr="00970765">
        <w:lastRenderedPageBreak/>
        <w:t>частотна характеристика має монотонно спадаючий х</w:t>
      </w:r>
      <w:r w:rsidR="002E1F96" w:rsidRPr="00970765">
        <w:t>арактер в діапазоні цих частот)</w:t>
      </w:r>
      <w:r w:rsidR="00D451C3" w:rsidRPr="00970765">
        <w:t>.</w:t>
      </w:r>
    </w:p>
    <w:p w:rsidR="00BA73AE" w:rsidRPr="00970765" w:rsidRDefault="00BA73AE" w:rsidP="00542941">
      <w:pPr>
        <w:pStyle w:val="diplomapictures"/>
        <w:rPr>
          <w:noProof w:val="0"/>
        </w:rPr>
        <w:pPrChange w:id="439" w:author="Пользователь Windows" w:date="2018-12-10T11:06:00Z">
          <w:pPr>
            <w:pStyle w:val="diplomapictures"/>
          </w:pPr>
        </w:pPrChange>
      </w:pPr>
      <w:r w:rsidRPr="00970765">
        <w:rPr>
          <w:lang w:val="ru-RU"/>
        </w:rPr>
        <w:drawing>
          <wp:inline distT="0" distB="0" distL="0" distR="0" wp14:anchorId="30B46827" wp14:editId="140C60E9">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39790" cy="1450340"/>
                    </a:xfrm>
                    <a:prstGeom prst="rect">
                      <a:avLst/>
                    </a:prstGeom>
                  </pic:spPr>
                </pic:pic>
              </a:graphicData>
            </a:graphic>
          </wp:inline>
        </w:drawing>
      </w:r>
    </w:p>
    <w:p w:rsidR="00BA73AE" w:rsidRPr="00970765" w:rsidRDefault="00BA73AE" w:rsidP="00542941">
      <w:pPr>
        <w:pStyle w:val="diplomapictures"/>
        <w:rPr>
          <w:ins w:id="440" w:author="Пользователь Windows" w:date="2018-12-08T09:09:00Z"/>
          <w:noProof w:val="0"/>
        </w:rPr>
        <w:pPrChange w:id="441" w:author="Пользователь Windows" w:date="2018-12-10T11:06:00Z">
          <w:pPr>
            <w:pStyle w:val="diplomapictures"/>
          </w:pPr>
        </w:pPrChange>
      </w:pPr>
      <w:r w:rsidRPr="00970765">
        <w:rPr>
          <w:lang w:val="ru-RU"/>
        </w:rPr>
        <w:drawing>
          <wp:inline distT="0" distB="0" distL="0" distR="0" wp14:anchorId="39EE7BB9" wp14:editId="0D0D4113">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9790" cy="1452880"/>
                    </a:xfrm>
                    <a:prstGeom prst="rect">
                      <a:avLst/>
                    </a:prstGeom>
                  </pic:spPr>
                </pic:pic>
              </a:graphicData>
            </a:graphic>
          </wp:inline>
        </w:drawing>
      </w:r>
    </w:p>
    <w:p w:rsidR="0040770A" w:rsidRPr="00970765" w:rsidRDefault="0040770A" w:rsidP="00542941">
      <w:pPr>
        <w:pStyle w:val="diplomapictures"/>
        <w:pPrChange w:id="442" w:author="Пользователь Windows" w:date="2018-12-10T11:06:00Z">
          <w:pPr>
            <w:pStyle w:val="diplomapictures"/>
          </w:pPr>
        </w:pPrChange>
      </w:pPr>
      <w:bookmarkStart w:id="443" w:name="_Ref532023567"/>
      <w:ins w:id="444" w:author="Пользователь Windows" w:date="2018-12-08T09:09:00Z">
        <w:r w:rsidRPr="00970765">
          <w:t xml:space="preserve">Рисунок </w:t>
        </w:r>
      </w:ins>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3</w:t>
      </w:r>
      <w:r w:rsidR="00F2234E" w:rsidRPr="00970765">
        <w:fldChar w:fldCharType="end"/>
      </w:r>
      <w:bookmarkEnd w:id="443"/>
      <w:ins w:id="445" w:author="Пользователь Windows" w:date="2018-12-08T09:09:00Z">
        <w:r w:rsidRPr="00970765">
          <w:t>– ЛАЧХ та ЛФЧХ контуру регулювання швидкості (експеримент)</w:t>
        </w:r>
      </w:ins>
    </w:p>
    <w:p w:rsidR="00BA73AE" w:rsidRPr="00970765" w:rsidDel="0040770A" w:rsidRDefault="00BA73AE" w:rsidP="00A2252C">
      <w:pPr>
        <w:pStyle w:val="diplomapictures"/>
        <w:rPr>
          <w:del w:id="446" w:author="Пользователь Windows" w:date="2018-12-08T09:09:00Z"/>
          <w:noProof w:val="0"/>
        </w:rPr>
      </w:pPr>
      <w:del w:id="447" w:author="Пользователь Windows" w:date="2018-12-08T09:09:00Z">
        <w:r w:rsidRPr="00970765" w:rsidDel="0040770A">
          <w:rPr>
            <w:noProof w:val="0"/>
          </w:rPr>
          <w:delText>Рисунок 5.</w:delText>
        </w:r>
        <w:r w:rsidR="00810847" w:rsidRPr="00970765" w:rsidDel="0040770A">
          <w:rPr>
            <w:noProof w:val="0"/>
          </w:rPr>
          <w:delText>3</w:delText>
        </w:r>
        <w:r w:rsidRPr="00970765" w:rsidDel="0040770A">
          <w:rPr>
            <w:noProof w:val="0"/>
          </w:rPr>
          <w:delText xml:space="preserve"> – ЛАЧХ та ЛФЧХ контуру регулювання швидкості (експеримент)</w:delText>
        </w:r>
      </w:del>
    </w:p>
    <w:p w:rsidR="004D7033" w:rsidRPr="00970765" w:rsidRDefault="004D7033" w:rsidP="00A2252C">
      <w:pPr>
        <w:pStyle w:val="1"/>
      </w:pPr>
      <w:r w:rsidRPr="00970765">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40770A" w:rsidRPr="00970765">
        <w:t>рис. </w:t>
      </w:r>
      <w:r w:rsidR="0040770A" w:rsidRPr="00970765">
        <w:fldChar w:fldCharType="begin"/>
      </w:r>
      <w:r w:rsidR="0040770A" w:rsidRPr="00970765">
        <w:instrText xml:space="preserve"> REF _Ref532023616 \h </w:instrText>
      </w:r>
      <w:r w:rsidR="009347A9" w:rsidRPr="00970765">
        <w:instrText xml:space="preserve"> \* MERGEFORMAT </w:instrText>
      </w:r>
      <w:r w:rsidR="0040770A" w:rsidRPr="00970765">
        <w:fldChar w:fldCharType="separate"/>
      </w:r>
      <w:del w:id="448" w:author="Пользователь Windows" w:date="2018-12-10T10:58:00Z">
        <w:r w:rsidR="009D4FFD" w:rsidRPr="00970765" w:rsidDel="00525855">
          <w:delText xml:space="preserve">Рисунок </w:delText>
        </w:r>
      </w:del>
      <w:r w:rsidR="009D4FFD">
        <w:t>5</w:t>
      </w:r>
      <w:r w:rsidR="009D4FFD" w:rsidRPr="00970765">
        <w:t>.</w:t>
      </w:r>
      <w:r w:rsidR="009D4FFD">
        <w:rPr>
          <w:noProof/>
        </w:rPr>
        <w:t>4</w:t>
      </w:r>
      <w:r w:rsidR="0040770A" w:rsidRPr="00970765">
        <w:fldChar w:fldCharType="end"/>
      </w:r>
      <w:r w:rsidRPr="00970765">
        <w:t xml:space="preserve"> Згідно цієї схематизації електромеханічний момент М синхронного двигуна прикладається до ротора двигуна з моментом інерції </w:t>
      </w:r>
      <w:r w:rsidRPr="00970765">
        <w:rPr>
          <w:position w:val="-12"/>
        </w:rPr>
        <w:object w:dxaOrig="279" w:dyaOrig="380">
          <v:shape id="_x0000_i1164" type="#_x0000_t75" style="width:14.25pt;height:18.75pt" o:ole="">
            <v:imagedata r:id="rId292" o:title=""/>
          </v:shape>
          <o:OLEObject Type="Embed" ProgID="Equation.DSMT4" ShapeID="_x0000_i1164" DrawAspect="Content" ObjectID="_1605947609" r:id="rId293"/>
        </w:object>
      </w:r>
      <w:r w:rsidRPr="00970765">
        <w:t xml:space="preserve">, який через пружний елемент, пружністю с, зв’язаний  з якорем ДПС (навантажувальної машини), що має момент інерції </w:t>
      </w:r>
      <w:r w:rsidRPr="00970765">
        <w:rPr>
          <w:position w:val="-12"/>
        </w:rPr>
        <w:object w:dxaOrig="320" w:dyaOrig="380">
          <v:shape id="_x0000_i1165" type="#_x0000_t75" style="width:15.75pt;height:18.75pt" o:ole="">
            <v:imagedata r:id="rId294" o:title=""/>
          </v:shape>
          <o:OLEObject Type="Embed" ProgID="Equation.DSMT4" ShapeID="_x0000_i1165" DrawAspect="Content" ObjectID="_1605947610" r:id="rId295"/>
        </w:object>
      </w:r>
      <w:r w:rsidRPr="00970765">
        <w:t xml:space="preserve"> та створює момент навантаження Мс.</w:t>
      </w:r>
    </w:p>
    <w:p w:rsidR="004D7033" w:rsidRPr="00970765" w:rsidRDefault="004D7033" w:rsidP="00542941">
      <w:pPr>
        <w:pStyle w:val="diplomapictures"/>
        <w:pPrChange w:id="449" w:author="Пользователь Windows" w:date="2018-12-10T11:06:00Z">
          <w:pPr>
            <w:pStyle w:val="diplomapictures"/>
          </w:pPr>
        </w:pPrChange>
      </w:pPr>
      <w:r w:rsidRPr="00970765">
        <w:object w:dxaOrig="7647" w:dyaOrig="3504">
          <v:shape id="_x0000_i1166" type="#_x0000_t75" style="width:382.5pt;height:175.5pt" o:ole="">
            <v:imagedata r:id="rId296" o:title=""/>
          </v:shape>
          <o:OLEObject Type="Embed" ProgID="Visio.Drawing.11" ShapeID="_x0000_i1166" DrawAspect="Content" ObjectID="_1605947611" r:id="rId297"/>
        </w:object>
      </w:r>
    </w:p>
    <w:p w:rsidR="004D7033" w:rsidRPr="00970765" w:rsidRDefault="004D7033" w:rsidP="00542941">
      <w:pPr>
        <w:pStyle w:val="diplomapictures"/>
        <w:pPrChange w:id="450" w:author="Пользователь Windows" w:date="2018-12-10T11:06:00Z">
          <w:pPr>
            <w:pStyle w:val="diplomapictures"/>
          </w:pPr>
        </w:pPrChange>
      </w:pPr>
      <w:bookmarkStart w:id="451" w:name="_Ref532023616"/>
      <w:r w:rsidRPr="00970765">
        <w:lastRenderedPageBreak/>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4</w:t>
      </w:r>
      <w:r w:rsidR="00F2234E" w:rsidRPr="00970765">
        <w:fldChar w:fldCharType="end"/>
      </w:r>
      <w:bookmarkEnd w:id="451"/>
      <w:r w:rsidRPr="00970765">
        <w:t xml:space="preserve"> – Схематизація двомасового електромеханічного об’єкта</w:t>
      </w:r>
    </w:p>
    <w:p w:rsidR="00B82E9F" w:rsidRPr="00970765" w:rsidRDefault="004D7033" w:rsidP="00A2252C">
      <w:pPr>
        <w:pStyle w:val="1"/>
      </w:pPr>
      <w:r w:rsidRPr="00970765">
        <w:t>Кутові положення та швидкості, що відносяться до СД та навантажувальної машини  визначені як (</w:t>
      </w:r>
      <w:r w:rsidR="00EB4A2C" w:rsidRPr="00970765">
        <w:rPr>
          <w:position w:val="-12"/>
        </w:rPr>
        <w:object w:dxaOrig="620" w:dyaOrig="380">
          <v:shape id="_x0000_i1167" type="#_x0000_t75" style="width:30.75pt;height:19.5pt" o:ole="">
            <v:imagedata r:id="rId298" o:title=""/>
          </v:shape>
          <o:OLEObject Type="Embed" ProgID="Equation.DSMT4" ShapeID="_x0000_i1167" DrawAspect="Content" ObjectID="_1605947612" r:id="rId299"/>
        </w:object>
      </w:r>
      <w:r w:rsidRPr="00970765">
        <w:t>) та (</w:t>
      </w:r>
      <w:r w:rsidR="00EB4A2C" w:rsidRPr="00970765">
        <w:rPr>
          <w:position w:val="-12"/>
        </w:rPr>
        <w:object w:dxaOrig="680" w:dyaOrig="380">
          <v:shape id="_x0000_i1168" type="#_x0000_t75" style="width:33.75pt;height:19.5pt" o:ole="">
            <v:imagedata r:id="rId300" o:title=""/>
          </v:shape>
          <o:OLEObject Type="Embed" ProgID="Equation.DSMT4" ShapeID="_x0000_i1168" DrawAspect="Content" ObjectID="_1605947613" r:id="rId301"/>
        </w:object>
      </w:r>
      <w:r w:rsidRPr="00970765">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70765">
        <w:rPr>
          <w:position w:val="-12"/>
        </w:rPr>
        <w:object w:dxaOrig="980" w:dyaOrig="380">
          <v:shape id="_x0000_i1169" type="#_x0000_t75" style="width:48.75pt;height:19.5pt" o:ole="">
            <v:imagedata r:id="rId302" o:title=""/>
          </v:shape>
          <o:OLEObject Type="Embed" ProgID="Equation.DSMT4" ShapeID="_x0000_i1169" DrawAspect="Content" ObjectID="_1605947614" r:id="rId303"/>
        </w:object>
      </w:r>
      <w:r w:rsidRPr="00970765">
        <w:t xml:space="preserve"> відповідно. Оскільки фізично момент сухого тертя пов’язаний з тертям у колекторному вузлі ДПС, то в схематизації на </w:t>
      </w:r>
      <w:r w:rsidR="0040770A" w:rsidRPr="00970765">
        <w:t>рис. </w:t>
      </w:r>
      <w:r w:rsidR="0040770A" w:rsidRPr="00970765">
        <w:fldChar w:fldCharType="begin"/>
      </w:r>
      <w:r w:rsidR="0040770A" w:rsidRPr="00970765">
        <w:instrText xml:space="preserve"> REF _Ref532023616 \h </w:instrText>
      </w:r>
      <w:r w:rsidR="009347A9" w:rsidRPr="00970765">
        <w:instrText xml:space="preserve"> \* MERGEFORMAT </w:instrText>
      </w:r>
      <w:r w:rsidR="0040770A" w:rsidRPr="00970765">
        <w:fldChar w:fldCharType="separate"/>
      </w:r>
      <w:del w:id="452" w:author="Пользователь Windows" w:date="2018-12-10T10:58:00Z">
        <w:r w:rsidR="009D4FFD" w:rsidRPr="00970765" w:rsidDel="00525855">
          <w:delText xml:space="preserve">Рисунок </w:delText>
        </w:r>
      </w:del>
      <w:r w:rsidR="009D4FFD">
        <w:t>5</w:t>
      </w:r>
      <w:r w:rsidR="009D4FFD" w:rsidRPr="00970765">
        <w:t>.</w:t>
      </w:r>
      <w:r w:rsidR="009D4FFD">
        <w:rPr>
          <w:noProof/>
        </w:rPr>
        <w:t>4</w:t>
      </w:r>
      <w:r w:rsidR="0040770A" w:rsidRPr="00970765">
        <w:fldChar w:fldCharType="end"/>
      </w:r>
      <w:r w:rsidRPr="00970765">
        <w:t xml:space="preserve"> він діє лише на другу масу.  Електромеханічному об’єкту у  двомасовому </w:t>
      </w:r>
    </w:p>
    <w:p w:rsidR="004D7033" w:rsidRPr="00970765" w:rsidRDefault="004D7033" w:rsidP="00A2252C">
      <w:pPr>
        <w:pStyle w:val="1"/>
      </w:pPr>
      <w:r w:rsidRPr="00970765">
        <w:t>представленні відповідають рівняння  динаміки у вигляді</w:t>
      </w:r>
    </w:p>
    <w:p w:rsidR="004D7033" w:rsidRPr="00970765" w:rsidRDefault="004D7033" w:rsidP="00D451C3">
      <w:pPr>
        <w:pStyle w:val="MTDisplayEquation"/>
        <w:rPr>
          <w:rFonts w:cs="Times New Roman"/>
          <w:sz w:val="26"/>
          <w:szCs w:val="26"/>
        </w:rPr>
      </w:pPr>
      <w:r w:rsidRPr="00970765">
        <w:rPr>
          <w:rFonts w:cs="Times New Roman"/>
          <w:sz w:val="26"/>
          <w:szCs w:val="26"/>
        </w:rPr>
        <w:tab/>
      </w:r>
      <w:r w:rsidR="00D451C3" w:rsidRPr="00970765">
        <w:rPr>
          <w:rFonts w:cs="Times New Roman"/>
          <w:position w:val="-84"/>
          <w:sz w:val="26"/>
          <w:szCs w:val="26"/>
        </w:rPr>
        <w:object w:dxaOrig="6240" w:dyaOrig="1820">
          <v:shape id="_x0000_i1170" type="#_x0000_t75" style="width:313.5pt;height:90pt" o:ole="">
            <v:imagedata r:id="rId304" o:title=""/>
          </v:shape>
          <o:OLEObject Type="Embed" ProgID="Equation.DSMT4" ShapeID="_x0000_i1170" DrawAspect="Content" ObjectID="_1605947615" r:id="rId30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bookmarkStart w:id="453" w:name="ZEqnNum720459"/>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9D4FFD">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bookmarkEnd w:id="453"/>
      <w:r w:rsidR="00F06E6A" w:rsidRPr="00970765">
        <w:rPr>
          <w:rFonts w:cs="Times New Roman"/>
          <w:sz w:val="26"/>
          <w:szCs w:val="26"/>
        </w:rPr>
        <w:fldChar w:fldCharType="end"/>
      </w:r>
    </w:p>
    <w:p w:rsidR="004D7033" w:rsidRPr="00970765" w:rsidRDefault="00D64A8F" w:rsidP="00A2252C">
      <w:pPr>
        <w:pStyle w:val="1"/>
      </w:pPr>
      <w:r w:rsidRPr="00970765">
        <w:t xml:space="preserve">Як видно з </w:t>
      </w:r>
      <w:r w:rsidRPr="00970765">
        <w:fldChar w:fldCharType="begin"/>
      </w:r>
      <w:r w:rsidRPr="00970765">
        <w:instrText xml:space="preserve"> GOTOBUTTON ZEqnNum720459  \* MERGEFORMAT </w:instrText>
      </w:r>
      <w:r w:rsidRPr="00970765">
        <w:fldChar w:fldCharType="begin"/>
      </w:r>
      <w:r w:rsidRPr="00970765">
        <w:instrText xml:space="preserve"> REF ZEqnNum720459 \* Charformat \! \* MERGEFORMAT </w:instrText>
      </w:r>
      <w:r w:rsidRPr="00970765">
        <w:fldChar w:fldCharType="separate"/>
      </w:r>
      <w:r w:rsidR="009D4FFD" w:rsidRPr="009D4FFD">
        <w:instrText>(5.5)</w:instrText>
      </w:r>
      <w:r w:rsidRPr="00970765">
        <w:fldChar w:fldCharType="end"/>
      </w:r>
      <w:r w:rsidRPr="00970765">
        <w:fldChar w:fldCharType="end"/>
      </w:r>
      <w:r w:rsidR="004D7033" w:rsidRPr="00970765">
        <w:t xml:space="preserve">, для електромеханічного об’єкта необхідно встановити наступні параметри: </w:t>
      </w:r>
    </w:p>
    <w:p w:rsidR="004D7033" w:rsidRPr="00970765" w:rsidRDefault="004D7033" w:rsidP="00A2252C">
      <w:pPr>
        <w:pStyle w:val="smallindent"/>
        <w:numPr>
          <w:ilvl w:val="0"/>
          <w:numId w:val="26"/>
        </w:numPr>
      </w:pPr>
      <w:r w:rsidRPr="00970765">
        <w:t xml:space="preserve">моменти інерції </w:t>
      </w:r>
      <w:r w:rsidRPr="00970765">
        <w:rPr>
          <w:position w:val="-12"/>
        </w:rPr>
        <w:object w:dxaOrig="620" w:dyaOrig="380">
          <v:shape id="_x0000_i1171" type="#_x0000_t75" style="width:30.75pt;height:18.75pt" o:ole="">
            <v:imagedata r:id="rId306" o:title=""/>
          </v:shape>
          <o:OLEObject Type="Embed" ProgID="Equation.DSMT4" ShapeID="_x0000_i1171" DrawAspect="Content" ObjectID="_1605947616" r:id="rId307"/>
        </w:object>
      </w:r>
      <w:r w:rsidRPr="00970765">
        <w:t xml:space="preserve">; </w:t>
      </w:r>
    </w:p>
    <w:p w:rsidR="004D7033" w:rsidRPr="00970765" w:rsidRDefault="004D7033" w:rsidP="00A2252C">
      <w:pPr>
        <w:pStyle w:val="smallindent"/>
        <w:numPr>
          <w:ilvl w:val="0"/>
          <w:numId w:val="26"/>
        </w:numPr>
      </w:pPr>
      <w:r w:rsidRPr="00970765">
        <w:t>пружність с;</w:t>
      </w:r>
    </w:p>
    <w:p w:rsidR="004D7033" w:rsidRPr="00970765" w:rsidRDefault="004D7033" w:rsidP="00A2252C">
      <w:pPr>
        <w:pStyle w:val="smallindent"/>
        <w:numPr>
          <w:ilvl w:val="0"/>
          <w:numId w:val="26"/>
        </w:numPr>
      </w:pPr>
      <w:r w:rsidRPr="00970765">
        <w:t>коефіцієнти в’язкого та сухого тертя</w:t>
      </w:r>
      <w:r w:rsidRPr="00970765">
        <w:rPr>
          <w:position w:val="-12"/>
        </w:rPr>
        <w:object w:dxaOrig="1260" w:dyaOrig="380">
          <v:shape id="_x0000_i1172" type="#_x0000_t75" style="width:60.75pt;height:19.5pt" o:ole="">
            <v:imagedata r:id="rId308" o:title=""/>
          </v:shape>
          <o:OLEObject Type="Embed" ProgID="Equation.DSMT4" ShapeID="_x0000_i1172" DrawAspect="Content" ObjectID="_1605947617" r:id="rId309"/>
        </w:object>
      </w:r>
      <w:r w:rsidRPr="00970765">
        <w:t>.</w:t>
      </w:r>
    </w:p>
    <w:p w:rsidR="00D451C3" w:rsidRPr="00970765" w:rsidRDefault="00D451C3" w:rsidP="00A2252C">
      <w:pPr>
        <w:pStyle w:val="smallindent"/>
      </w:pPr>
    </w:p>
    <w:p w:rsidR="00D451C3" w:rsidRPr="00970765" w:rsidRDefault="004D7033" w:rsidP="00A2252C">
      <w:pPr>
        <w:pStyle w:val="1"/>
      </w:pPr>
      <w:r w:rsidRPr="00970765">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970765">
        <w:rPr>
          <w:position w:val="-12"/>
        </w:rPr>
        <w:object w:dxaOrig="1700" w:dyaOrig="420">
          <v:shape id="_x0000_i1173" type="#_x0000_t75" style="width:85.5pt;height:20.25pt" o:ole="">
            <v:imagedata r:id="rId310" o:title=""/>
          </v:shape>
          <o:OLEObject Type="Embed" ProgID="Equation.DSMT4" ShapeID="_x0000_i1173" DrawAspect="Content" ObjectID="_1605947618" r:id="rId311"/>
        </w:object>
      </w:r>
      <w:r w:rsidRPr="00970765">
        <w:t xml:space="preserve">. З попереднього тесту розгону відомо, що </w:t>
      </w:r>
      <w:r w:rsidRPr="00970765">
        <w:rPr>
          <w:position w:val="-12"/>
        </w:rPr>
        <w:object w:dxaOrig="300" w:dyaOrig="380">
          <v:shape id="_x0000_i1174" type="#_x0000_t75" style="width:15pt;height:18.75pt" o:ole="">
            <v:imagedata r:id="rId312" o:title=""/>
          </v:shape>
          <o:OLEObject Type="Embed" ProgID="Equation.DSMT4" ShapeID="_x0000_i1174" DrawAspect="Content" ObjectID="_1605947619" r:id="rId313"/>
        </w:object>
      </w:r>
      <w:r w:rsidRPr="00970765">
        <w:t xml:space="preserve"> </w:t>
      </w:r>
      <w:r w:rsidR="003F2AF3" w:rsidRPr="00970765">
        <w:t>становить</w:t>
      </w:r>
      <w:r w:rsidRPr="00970765">
        <w:t xml:space="preserve"> </w:t>
      </w:r>
      <w:r w:rsidR="00D64A8F" w:rsidRPr="00970765">
        <w:rPr>
          <w:position w:val="-12"/>
        </w:rPr>
        <w:object w:dxaOrig="2040" w:dyaOrig="420">
          <v:shape id="_x0000_i1175" type="#_x0000_t75" style="width:102pt;height:20.25pt" o:ole="">
            <v:imagedata r:id="rId314" o:title=""/>
          </v:shape>
          <o:OLEObject Type="Embed" ProgID="Equation.DSMT4" ShapeID="_x0000_i1175" DrawAspect="Content" ObjectID="_1605947620" r:id="rId315"/>
        </w:object>
      </w:r>
      <w:r w:rsidRPr="00970765">
        <w:t>. Із значення моменту в режимах холостого ходу та під навантаженням встановлено діапазон змін</w:t>
      </w:r>
      <w:r w:rsidR="00D451C3" w:rsidRPr="00970765">
        <w:t>:</w:t>
      </w:r>
      <w:r w:rsidRPr="00970765">
        <w:t xml:space="preserve"> </w:t>
      </w:r>
    </w:p>
    <w:p w:rsidR="00D451C3" w:rsidRPr="00970765" w:rsidRDefault="00F06E6A" w:rsidP="00A2252C">
      <w:pPr>
        <w:pStyle w:val="1"/>
      </w:pPr>
      <w:r w:rsidRPr="00970765">
        <w:object w:dxaOrig="3060" w:dyaOrig="859">
          <v:shape id="_x0000_i1176" type="#_x0000_t75" style="width:152.25pt;height:44.25pt" o:ole="">
            <v:imagedata r:id="rId316" o:title=""/>
          </v:shape>
          <o:OLEObject Type="Embed" ProgID="Equation.DSMT4" ShapeID="_x0000_i1176" DrawAspect="Content" ObjectID="_1605947621" r:id="rId317"/>
        </w:object>
      </w:r>
    </w:p>
    <w:p w:rsidR="004D7033" w:rsidRPr="00970765" w:rsidRDefault="004D7033" w:rsidP="00A2252C">
      <w:pPr>
        <w:pStyle w:val="1"/>
      </w:pPr>
      <w:r w:rsidRPr="00970765">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40770A" w:rsidRPr="00970765">
        <w:lastRenderedPageBreak/>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del w:id="454" w:author="Пользователь Windows" w:date="2018-12-10T10:58:00Z">
        <w:r w:rsidR="009D4FFD" w:rsidRPr="00970765" w:rsidDel="00525855">
          <w:delText xml:space="preserve">Рисунок </w:delText>
        </w:r>
      </w:del>
      <w:r w:rsidR="009D4FFD">
        <w:t>5</w:t>
      </w:r>
      <w:r w:rsidR="009D4FFD" w:rsidRPr="00970765">
        <w:t>.</w:t>
      </w:r>
      <w:r w:rsidR="009D4FFD">
        <w:rPr>
          <w:noProof/>
        </w:rPr>
        <w:t>5</w:t>
      </w:r>
      <w:r w:rsidR="0040770A" w:rsidRPr="00970765">
        <w:fldChar w:fldCharType="end"/>
      </w:r>
      <w:r w:rsidRPr="00970765">
        <w:t xml:space="preserve">. Шляхом послідовних тестів моделюванням системи, що наведена 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del w:id="455" w:author="Пользователь Windows" w:date="2018-12-10T10:58:00Z">
        <w:r w:rsidR="009D4FFD" w:rsidRPr="00970765" w:rsidDel="00525855">
          <w:delText xml:space="preserve">Рисунок </w:delText>
        </w:r>
      </w:del>
      <w:r w:rsidR="009D4FFD">
        <w:t>5</w:t>
      </w:r>
      <w:r w:rsidR="009D4FFD" w:rsidRPr="00970765">
        <w:t>.</w:t>
      </w:r>
      <w:r w:rsidR="009D4FFD">
        <w:rPr>
          <w:noProof/>
        </w:rPr>
        <w:t>5</w:t>
      </w:r>
      <w:r w:rsidR="0040770A" w:rsidRPr="00970765">
        <w:fldChar w:fldCharType="end"/>
      </w:r>
      <w:r w:rsidRPr="00970765">
        <w:t xml:space="preserve"> були встановлені уточнені значення параметрів двомасового об’єкту:</w:t>
      </w:r>
    </w:p>
    <w:p w:rsidR="004D7033" w:rsidRPr="00970765" w:rsidRDefault="004D7033" w:rsidP="004D7033">
      <w:pPr>
        <w:pStyle w:val="MTDisplayEquation"/>
        <w:rPr>
          <w:rFonts w:cs="Times New Roman"/>
          <w:sz w:val="26"/>
          <w:szCs w:val="26"/>
        </w:rPr>
      </w:pPr>
      <w:r w:rsidRPr="00970765">
        <w:rPr>
          <w:rFonts w:cs="Times New Roman"/>
          <w:position w:val="-98"/>
          <w:sz w:val="26"/>
          <w:szCs w:val="26"/>
        </w:rPr>
        <w:object w:dxaOrig="3200" w:dyaOrig="2200">
          <v:shape id="_x0000_i1177" type="#_x0000_t75" style="width:158.25pt;height:112.5pt" o:ole="">
            <v:imagedata r:id="rId318" o:title=""/>
          </v:shape>
          <o:OLEObject Type="Embed" ProgID="Equation.DSMT4" ShapeID="_x0000_i1177" DrawAspect="Content" ObjectID="_1605947622" r:id="rId319"/>
        </w:object>
      </w:r>
    </w:p>
    <w:p w:rsidR="00FC1FC8" w:rsidRPr="00970765" w:rsidRDefault="00D451C3" w:rsidP="00C93570">
      <w:pPr>
        <w:tabs>
          <w:tab w:val="left" w:pos="709"/>
        </w:tabs>
        <w:spacing w:after="0" w:line="360" w:lineRule="auto"/>
        <w:jc w:val="both"/>
      </w:pPr>
      <w:r w:rsidRPr="00970765">
        <w:t xml:space="preserve">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del w:id="456" w:author="Пользователь Windows" w:date="2018-12-10T10:58:00Z">
        <w:r w:rsidR="009D4FFD" w:rsidRPr="00970765" w:rsidDel="00525855">
          <w:delText xml:space="preserve">Рисунок </w:delText>
        </w:r>
      </w:del>
      <w:r w:rsidR="009D4FFD">
        <w:t>5</w:t>
      </w:r>
      <w:r w:rsidR="009D4FFD" w:rsidRPr="00970765">
        <w:t>.</w:t>
      </w:r>
      <w:r w:rsidR="009D4FFD">
        <w:rPr>
          <w:noProof/>
        </w:rPr>
        <w:t>5</w:t>
      </w:r>
      <w:r w:rsidR="0040770A" w:rsidRPr="00970765">
        <w:fldChar w:fldCharType="end"/>
      </w:r>
      <w:r w:rsidR="0040770A" w:rsidRPr="00970765">
        <w:t xml:space="preserve"> </w:t>
      </w:r>
      <w:r w:rsidR="00C93570" w:rsidRPr="00970765">
        <w:t>позначено</w:t>
      </w:r>
      <w:r w:rsidR="00FC1FC8" w:rsidRPr="00970765">
        <w:t xml:space="preserve"> величини отримані в [</w:t>
      </w:r>
      <w:r w:rsidR="00F84A9B" w:rsidRPr="00970765">
        <w:t>4</w:t>
      </w:r>
      <w:r w:rsidR="00FC1FC8" w:rsidRPr="00970765">
        <w:t xml:space="preserve">]: </w:t>
      </w:r>
    </w:p>
    <w:p w:rsidR="00FC1FC8" w:rsidRPr="00970765" w:rsidRDefault="00FC1FC8" w:rsidP="00BE0082">
      <w:pPr>
        <w:pStyle w:val="ListParagraph"/>
        <w:numPr>
          <w:ilvl w:val="0"/>
          <w:numId w:val="33"/>
        </w:numPr>
        <w:spacing w:after="0" w:line="360" w:lineRule="auto"/>
        <w:ind w:left="0" w:firstLine="0"/>
        <w:rPr>
          <w:rFonts w:cs="Times New Roman"/>
          <w:szCs w:val="28"/>
        </w:rPr>
      </w:pPr>
      <w:r w:rsidRPr="00970765">
        <w:rPr>
          <w:position w:val="-38"/>
        </w:rPr>
        <w:object w:dxaOrig="1840" w:dyaOrig="820">
          <v:shape id="_x0000_i1178" type="#_x0000_t75" style="width:91.5pt;height:41.25pt" o:ole="">
            <v:imagedata r:id="rId320" o:title=""/>
          </v:shape>
          <o:OLEObject Type="Embed" ProgID="Equation.DSMT4" ShapeID="_x0000_i1178" DrawAspect="Content" ObjectID="_1605947623" r:id="rId321"/>
        </w:object>
      </w:r>
      <w:r w:rsidR="00C93570" w:rsidRPr="00970765">
        <w:rPr>
          <w:rFonts w:cs="Times New Roman"/>
          <w:szCs w:val="28"/>
        </w:rPr>
        <w:t>– передаточна функція фільтра в контурі регулювання швидкості</w:t>
      </w:r>
      <w:r w:rsidRPr="00970765">
        <w:rPr>
          <w:rFonts w:cs="Times New Roman"/>
          <w:szCs w:val="28"/>
        </w:rPr>
        <w:t xml:space="preserve">, </w:t>
      </w:r>
      <w:r w:rsidRPr="00970765">
        <w:rPr>
          <w:position w:val="-16"/>
        </w:rPr>
        <w:object w:dxaOrig="1840" w:dyaOrig="460">
          <v:shape id="_x0000_i1179" type="#_x0000_t75" style="width:91.5pt;height:23.25pt" o:ole="">
            <v:imagedata r:id="rId322" o:title=""/>
          </v:shape>
          <o:OLEObject Type="Embed" ProgID="Equation.DSMT4" ShapeID="_x0000_i1179" DrawAspect="Content" ObjectID="_1605947624" r:id="rId323"/>
        </w:object>
      </w:r>
      <w:r w:rsidRPr="00970765">
        <w:rPr>
          <w:rFonts w:cs="Times New Roman"/>
          <w:szCs w:val="28"/>
        </w:rPr>
        <w:t xml:space="preserve"> – стала часу фільтру.</w:t>
      </w:r>
    </w:p>
    <w:p w:rsidR="00FC1FC8" w:rsidRPr="00970765" w:rsidRDefault="00491844" w:rsidP="00BE0082">
      <w:pPr>
        <w:pStyle w:val="ListParagraph"/>
        <w:numPr>
          <w:ilvl w:val="0"/>
          <w:numId w:val="33"/>
        </w:numPr>
        <w:spacing w:after="0" w:line="360" w:lineRule="auto"/>
        <w:ind w:left="0" w:firstLine="0"/>
        <w:rPr>
          <w:rFonts w:cs="Times New Roman"/>
          <w:szCs w:val="28"/>
        </w:rPr>
      </w:pPr>
      <w:r w:rsidRPr="00970765">
        <w:rPr>
          <w:position w:val="-12"/>
        </w:rPr>
        <w:object w:dxaOrig="400" w:dyaOrig="380">
          <v:shape id="_x0000_i1180" type="#_x0000_t75" style="width:19.5pt;height:18.75pt" o:ole="">
            <v:imagedata r:id="rId324" o:title=""/>
          </v:shape>
          <o:OLEObject Type="Embed" ProgID="Equation.DSMT4" ShapeID="_x0000_i1180" DrawAspect="Content" ObjectID="_1605947625" r:id="rId325"/>
        </w:object>
      </w:r>
      <w:r w:rsidR="00C93570" w:rsidRPr="00970765">
        <w:rPr>
          <w:rFonts w:cs="Times New Roman"/>
          <w:szCs w:val="28"/>
        </w:rPr>
        <w:t>– коефіцієнт проп</w:t>
      </w:r>
      <w:r w:rsidR="00FC1FC8" w:rsidRPr="00970765">
        <w:rPr>
          <w:rFonts w:cs="Times New Roman"/>
          <w:szCs w:val="28"/>
        </w:rPr>
        <w:t>орційного регулятора швидкості.</w:t>
      </w:r>
    </w:p>
    <w:p w:rsidR="00BE0082" w:rsidRPr="00970765" w:rsidRDefault="00491844" w:rsidP="00BE0082">
      <w:pPr>
        <w:pStyle w:val="ListParagraph"/>
        <w:numPr>
          <w:ilvl w:val="0"/>
          <w:numId w:val="33"/>
        </w:numPr>
        <w:spacing w:after="0" w:line="360" w:lineRule="auto"/>
        <w:ind w:left="0" w:firstLine="0"/>
        <w:rPr>
          <w:rFonts w:cs="Times New Roman"/>
          <w:szCs w:val="28"/>
        </w:rPr>
      </w:pPr>
      <w:r w:rsidRPr="00970765">
        <w:rPr>
          <w:position w:val="-34"/>
        </w:rPr>
        <w:object w:dxaOrig="2940" w:dyaOrig="780">
          <v:shape id="_x0000_i1181" type="#_x0000_t75" style="width:147pt;height:39pt" o:ole="">
            <v:imagedata r:id="rId326" o:title=""/>
          </v:shape>
          <o:OLEObject Type="Embed" ProgID="Equation.DSMT4" ShapeID="_x0000_i1181" DrawAspect="Content" ObjectID="_1605947626" r:id="rId327"/>
        </w:object>
      </w:r>
    </w:p>
    <w:p w:rsidR="00EE6305" w:rsidRPr="00970765" w:rsidRDefault="00EE6305" w:rsidP="00A2252C">
      <w:pPr>
        <w:pStyle w:val="1"/>
      </w:pPr>
    </w:p>
    <w:p w:rsidR="00EE6305" w:rsidRPr="00970765" w:rsidRDefault="00EE6305" w:rsidP="00A2252C">
      <w:pPr>
        <w:pStyle w:val="1"/>
        <w:sectPr w:rsidR="00EE6305" w:rsidRPr="00970765" w:rsidSect="007220AE">
          <w:headerReference w:type="default" r:id="rId328"/>
          <w:pgSz w:w="11906" w:h="16838"/>
          <w:pgMar w:top="1134" w:right="851" w:bottom="1134" w:left="1701" w:header="709" w:footer="709" w:gutter="0"/>
          <w:cols w:space="708"/>
          <w:docGrid w:linePitch="360"/>
        </w:sectPr>
      </w:pPr>
    </w:p>
    <w:bookmarkStart w:id="457" w:name="_Ref532023730"/>
    <w:p w:rsidR="0040770A" w:rsidRPr="00970765" w:rsidRDefault="004D7033" w:rsidP="00542941">
      <w:pPr>
        <w:pStyle w:val="diplomapictures"/>
        <w:pPrChange w:id="458" w:author="Пользователь Windows" w:date="2018-12-10T11:06:00Z">
          <w:pPr>
            <w:pStyle w:val="diplomapictures"/>
          </w:pPr>
        </w:pPrChange>
      </w:pPr>
      <w:r w:rsidRPr="00970765">
        <w:object w:dxaOrig="13673" w:dyaOrig="6795">
          <v:shape id="_x0000_i1226" type="#_x0000_t75" style="width:684pt;height:339.75pt" o:ole="">
            <v:imagedata r:id="rId329" o:title=""/>
          </v:shape>
          <o:OLEObject Type="Embed" ProgID="Visio.Drawing.11" ShapeID="_x0000_i1226" DrawAspect="Content" ObjectID="_1605947627" r:id="rId330"/>
        </w:object>
      </w:r>
    </w:p>
    <w:p w:rsidR="0040770A" w:rsidRPr="00970765" w:rsidRDefault="0040770A" w:rsidP="00542941">
      <w:pPr>
        <w:pStyle w:val="diplomapictures"/>
        <w:pPrChange w:id="459" w:author="Пользователь Windows" w:date="2018-12-10T11:06:00Z">
          <w:pPr>
            <w:pStyle w:val="diplomapictures"/>
          </w:pPr>
        </w:pPrChange>
      </w:pPr>
      <w:bookmarkStart w:id="460" w:name="_Ref532023865"/>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5</w:t>
      </w:r>
      <w:r w:rsidR="00F2234E" w:rsidRPr="00970765">
        <w:fldChar w:fldCharType="end"/>
      </w:r>
      <w:bookmarkEnd w:id="460"/>
      <w:r w:rsidRPr="00970765">
        <w:t>– Структурна схема контуру регулювання швидкості з двомасовим об’єктом а) структура  підсистеми</w:t>
      </w:r>
    </w:p>
    <w:p w:rsidR="0040770A" w:rsidRPr="00970765" w:rsidDel="00525855" w:rsidRDefault="0040770A" w:rsidP="00542941">
      <w:pPr>
        <w:pStyle w:val="diplomapictures"/>
        <w:rPr>
          <w:del w:id="461" w:author="Пользователь Windows" w:date="2018-12-10T10:59:00Z"/>
        </w:rPr>
        <w:pPrChange w:id="462" w:author="Пользователь Windows" w:date="2018-12-10T11:06:00Z">
          <w:pPr>
            <w:pStyle w:val="diplomapictures"/>
          </w:pPr>
        </w:pPrChange>
      </w:pPr>
      <w:r w:rsidRPr="00970765">
        <w:t>регулювання моменту (ПРМ) б)</w:t>
      </w:r>
    </w:p>
    <w:bookmarkEnd w:id="457"/>
    <w:p w:rsidR="005815C5" w:rsidRPr="00970765" w:rsidRDefault="005815C5" w:rsidP="00542941">
      <w:pPr>
        <w:pStyle w:val="diplomapictures"/>
        <w:sectPr w:rsidR="005815C5" w:rsidRPr="00970765" w:rsidSect="00525855">
          <w:pgSz w:w="16838" w:h="11906" w:orient="landscape"/>
          <w:pgMar w:top="1843" w:right="851" w:bottom="1134" w:left="1701" w:header="57" w:footer="283" w:gutter="0"/>
          <w:cols w:space="708"/>
          <w:docGrid w:linePitch="381"/>
          <w:sectPrChange w:id="463" w:author="Пользователь Windows" w:date="2018-12-10T10:59:00Z">
            <w:sectPr w:rsidR="005815C5" w:rsidRPr="00970765" w:rsidSect="00525855">
              <w:pgMar w:top="1134" w:right="851" w:bottom="1134" w:left="1701" w:header="57" w:footer="283" w:gutter="0"/>
            </w:sectPr>
          </w:sectPrChange>
        </w:sectPr>
        <w:pPrChange w:id="464" w:author="Пользователь Windows" w:date="2018-12-10T11:06:00Z">
          <w:pPr>
            <w:ind w:left="567" w:firstLine="0"/>
          </w:pPr>
        </w:pPrChange>
      </w:pPr>
      <w:r w:rsidRPr="00970765">
        <w:t xml:space="preserve"> </w:t>
      </w:r>
    </w:p>
    <w:p w:rsidR="0089253A" w:rsidRPr="00970765" w:rsidRDefault="004D7033" w:rsidP="00542941">
      <w:pPr>
        <w:pStyle w:val="diplomapictures"/>
        <w:rPr>
          <w:noProof w:val="0"/>
        </w:rPr>
        <w:pPrChange w:id="465" w:author="Пользователь Windows" w:date="2018-12-10T11:06:00Z">
          <w:pPr>
            <w:pStyle w:val="diplomapictures"/>
          </w:pPr>
        </w:pPrChange>
      </w:pPr>
      <w:r w:rsidRPr="00970765">
        <w:rPr>
          <w:lang w:val="ru-RU"/>
        </w:rPr>
        <w:lastRenderedPageBreak/>
        <w:drawing>
          <wp:inline distT="0" distB="0" distL="0" distR="0" wp14:anchorId="508639B6" wp14:editId="4860E3B8">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1">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480CD333" wp14:editId="2F0F1EB3">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2">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2198454" wp14:editId="57F67969">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3">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542941">
      <w:pPr>
        <w:pStyle w:val="diplomapictures"/>
        <w:pPrChange w:id="466" w:author="Пользователь Windows" w:date="2018-12-10T11:06:00Z">
          <w:pPr>
            <w:pStyle w:val="diplomapictures"/>
          </w:pPr>
        </w:pPrChange>
      </w:pPr>
      <w:bookmarkStart w:id="467" w:name="_Ref532024642"/>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6</w:t>
      </w:r>
      <w:r w:rsidR="00F2234E" w:rsidRPr="00970765">
        <w:fldChar w:fldCharType="end"/>
      </w:r>
      <w:bookmarkEnd w:id="467"/>
      <w:ins w:id="468" w:author="Пользователь Windows" w:date="2018-12-10T11:00:00Z">
        <w:r w:rsidR="00525855">
          <w:t xml:space="preserve"> </w:t>
        </w:r>
      </w:ins>
      <w:r w:rsidRPr="00970765">
        <w:t>– Графіки перехідних процесів при тестуванні системи керування швидкістю Rexroth (</w:t>
      </w:r>
      <w:r w:rsidR="00006BAA" w:rsidRPr="00970765">
        <w:rPr>
          <w:position w:val="-12"/>
        </w:rPr>
        <w:object w:dxaOrig="1840" w:dyaOrig="420">
          <v:shape id="_x0000_i1182" type="#_x0000_t75" style="width:91.5pt;height:20.25pt" o:ole="">
            <v:imagedata r:id="rId334" o:title=""/>
          </v:shape>
          <o:OLEObject Type="Embed" ProgID="Equation.DSMT4" ShapeID="_x0000_i1182" DrawAspect="Content" ObjectID="_1605947628" r:id="rId335"/>
        </w:object>
      </w:r>
      <w:r w:rsidRPr="00970765">
        <w:t xml:space="preserve">, </w:t>
      </w:r>
      <w:r w:rsidR="00006BAA" w:rsidRPr="00970765">
        <w:rPr>
          <w:position w:val="-12"/>
        </w:rPr>
        <w:object w:dxaOrig="2640" w:dyaOrig="380">
          <v:shape id="_x0000_i1183" type="#_x0000_t75" style="width:132pt;height:19.5pt" o:ole="">
            <v:imagedata r:id="rId336" o:title=""/>
          </v:shape>
          <o:OLEObject Type="Embed" ProgID="Equation.DSMT4" ShapeID="_x0000_i1183" DrawAspect="Content" ObjectID="_1605947629" r:id="rId337"/>
        </w:object>
      </w:r>
      <w:r w:rsidRPr="00970765">
        <w:t>)</w:t>
      </w:r>
      <w:r w:rsidRPr="00970765">
        <w:br w:type="page"/>
      </w:r>
    </w:p>
    <w:p w:rsidR="0089253A" w:rsidRPr="00970765" w:rsidRDefault="004D7033" w:rsidP="00542941">
      <w:pPr>
        <w:pStyle w:val="diplomapictures"/>
        <w:rPr>
          <w:noProof w:val="0"/>
        </w:rPr>
        <w:pPrChange w:id="469" w:author="Пользователь Windows" w:date="2018-12-10T11:06:00Z">
          <w:pPr>
            <w:pStyle w:val="diplomapictures"/>
          </w:pPr>
        </w:pPrChange>
      </w:pPr>
      <w:r w:rsidRPr="00970765">
        <w:rPr>
          <w:lang w:val="ru-RU"/>
        </w:rPr>
        <w:lastRenderedPageBreak/>
        <w:drawing>
          <wp:inline distT="0" distB="0" distL="0" distR="0" wp14:anchorId="259C8464" wp14:editId="008FC29B">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8">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629525B" wp14:editId="1A4940AF">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9">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07432D77" wp14:editId="3733ECAF">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0">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542941">
      <w:pPr>
        <w:pStyle w:val="diplomapictures"/>
        <w:pPrChange w:id="470"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7</w:t>
      </w:r>
      <w:r w:rsidR="00F2234E" w:rsidRPr="00970765">
        <w:fldChar w:fldCharType="end"/>
      </w:r>
      <w:r w:rsidRPr="00970765">
        <w:t xml:space="preserve"> – Графіки перехідних процесів при тестуванні системи керування швидкістю Rexroth (</w:t>
      </w:r>
      <w:r w:rsidR="00006BAA" w:rsidRPr="00970765">
        <w:rPr>
          <w:position w:val="-12"/>
        </w:rPr>
        <w:object w:dxaOrig="1820" w:dyaOrig="420">
          <v:shape id="_x0000_i1184" type="#_x0000_t75" style="width:90pt;height:20.25pt" o:ole="">
            <v:imagedata r:id="rId341" o:title=""/>
          </v:shape>
          <o:OLEObject Type="Embed" ProgID="Equation.DSMT4" ShapeID="_x0000_i1184" DrawAspect="Content" ObjectID="_1605947630" r:id="rId342"/>
        </w:object>
      </w:r>
      <w:r w:rsidRPr="00970765">
        <w:t xml:space="preserve">, </w:t>
      </w:r>
      <w:r w:rsidR="00006BAA" w:rsidRPr="00970765">
        <w:rPr>
          <w:position w:val="-12"/>
        </w:rPr>
        <w:object w:dxaOrig="2680" w:dyaOrig="380">
          <v:shape id="_x0000_i1185" type="#_x0000_t75" style="width:132.75pt;height:19.5pt" o:ole="">
            <v:imagedata r:id="rId343" o:title=""/>
          </v:shape>
          <o:OLEObject Type="Embed" ProgID="Equation.DSMT4" ShapeID="_x0000_i1185" DrawAspect="Content" ObjectID="_1605947631" r:id="rId344"/>
        </w:object>
      </w:r>
      <w:r w:rsidRPr="00970765">
        <w:t>)</w:t>
      </w:r>
      <w:r w:rsidRPr="00970765">
        <w:br w:type="page"/>
      </w:r>
    </w:p>
    <w:p w:rsidR="0089253A" w:rsidRPr="00970765" w:rsidRDefault="004D7033" w:rsidP="00542941">
      <w:pPr>
        <w:pStyle w:val="diplomapictures"/>
        <w:rPr>
          <w:noProof w:val="0"/>
        </w:rPr>
        <w:pPrChange w:id="471" w:author="Пользователь Windows" w:date="2018-12-10T11:06:00Z">
          <w:pPr>
            <w:pStyle w:val="diplomapictures"/>
          </w:pPr>
        </w:pPrChange>
      </w:pPr>
      <w:r w:rsidRPr="00970765">
        <w:rPr>
          <w:lang w:val="ru-RU"/>
        </w:rPr>
        <w:lastRenderedPageBreak/>
        <w:drawing>
          <wp:inline distT="0" distB="0" distL="0" distR="0" wp14:anchorId="5E0BCB7A" wp14:editId="0589FE03">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5">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19E261C7" wp14:editId="1CCDDAF9">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6">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0564778" wp14:editId="2900853C">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7">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542941">
      <w:pPr>
        <w:pStyle w:val="diplomapictures"/>
        <w:pPrChange w:id="472"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8</w:t>
      </w:r>
      <w:r w:rsidR="00F2234E" w:rsidRPr="00970765">
        <w:fldChar w:fldCharType="end"/>
      </w:r>
      <w:r w:rsidRPr="00970765">
        <w:t xml:space="preserve"> – Графіки перехідних процесів при моделюванні системи керування швидкістю Rexroth (</w:t>
      </w:r>
      <w:r w:rsidR="00006BAA" w:rsidRPr="00970765">
        <w:rPr>
          <w:position w:val="-12"/>
        </w:rPr>
        <w:object w:dxaOrig="1840" w:dyaOrig="420">
          <v:shape id="_x0000_i1186" type="#_x0000_t75" style="width:91.5pt;height:20.25pt" o:ole="">
            <v:imagedata r:id="rId348" o:title=""/>
          </v:shape>
          <o:OLEObject Type="Embed" ProgID="Equation.DSMT4" ShapeID="_x0000_i1186" DrawAspect="Content" ObjectID="_1605947632" r:id="rId349"/>
        </w:object>
      </w:r>
      <w:r w:rsidRPr="00970765">
        <w:t xml:space="preserve">, </w:t>
      </w:r>
      <w:r w:rsidR="00006BAA" w:rsidRPr="00970765">
        <w:rPr>
          <w:position w:val="-12"/>
        </w:rPr>
        <w:object w:dxaOrig="2659" w:dyaOrig="380">
          <v:shape id="_x0000_i1187" type="#_x0000_t75" style="width:132pt;height:19.5pt" o:ole="">
            <v:imagedata r:id="rId350" o:title=""/>
          </v:shape>
          <o:OLEObject Type="Embed" ProgID="Equation.DSMT4" ShapeID="_x0000_i1187" DrawAspect="Content" ObjectID="_1605947633" r:id="rId351"/>
        </w:object>
      </w:r>
      <w:r w:rsidRPr="00970765">
        <w:t>)</w:t>
      </w:r>
    </w:p>
    <w:p w:rsidR="00621C50" w:rsidRPr="00970765" w:rsidRDefault="004D7033" w:rsidP="00542941">
      <w:pPr>
        <w:pStyle w:val="diplomapictures"/>
        <w:rPr>
          <w:noProof w:val="0"/>
        </w:rPr>
        <w:pPrChange w:id="473" w:author="Пользователь Windows" w:date="2018-12-10T11:06:00Z">
          <w:pPr>
            <w:pStyle w:val="diplomapictures"/>
          </w:pPr>
        </w:pPrChange>
      </w:pPr>
      <w:r w:rsidRPr="00970765">
        <w:rPr>
          <w:lang w:val="ru-RU"/>
        </w:rPr>
        <w:lastRenderedPageBreak/>
        <w:drawing>
          <wp:inline distT="0" distB="0" distL="0" distR="0" wp14:anchorId="140422F2" wp14:editId="7DBD50B6">
            <wp:extent cx="5220000" cy="336822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2">
                      <a:extLst>
                        <a:ext uri="{28A0092B-C50C-407E-A947-70E740481C1C}">
                          <a14:useLocalDpi xmlns:a14="http://schemas.microsoft.com/office/drawing/2010/main" val="0"/>
                        </a:ext>
                      </a:extLst>
                    </a:blip>
                    <a:srcRect t="3989" b="9843"/>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62CE5C29" wp14:editId="21B28F73">
            <wp:extent cx="5219700" cy="334250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3">
                      <a:extLst>
                        <a:ext uri="{28A0092B-C50C-407E-A947-70E740481C1C}">
                          <a14:useLocalDpi xmlns:a14="http://schemas.microsoft.com/office/drawing/2010/main" val="0"/>
                        </a:ext>
                      </a:extLst>
                    </a:blip>
                    <a:srcRect t="4386" b="10109"/>
                    <a:stretch/>
                  </pic:blipFill>
                  <pic:spPr bwMode="auto">
                    <a:xfrm>
                      <a:off x="0" y="0"/>
                      <a:ext cx="5220000" cy="334269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5A360099" wp14:editId="64C1D4E8">
            <wp:extent cx="5219497" cy="15735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4">
                      <a:extLst>
                        <a:ext uri="{28A0092B-C50C-407E-A947-70E740481C1C}">
                          <a14:useLocalDpi xmlns:a14="http://schemas.microsoft.com/office/drawing/2010/main" val="0"/>
                        </a:ext>
                      </a:extLst>
                    </a:blip>
                    <a:srcRect l="1095" t="4783" r="-1095" b="54966"/>
                    <a:stretch/>
                  </pic:blipFill>
                  <pic:spPr bwMode="auto">
                    <a:xfrm>
                      <a:off x="0" y="0"/>
                      <a:ext cx="5220000" cy="1573682"/>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542941">
      <w:pPr>
        <w:pStyle w:val="diplomapictures"/>
        <w:pPrChange w:id="474"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9</w:t>
      </w:r>
      <w:r w:rsidR="00F2234E" w:rsidRPr="00970765">
        <w:fldChar w:fldCharType="end"/>
      </w:r>
      <w:r w:rsidRPr="00970765">
        <w:t xml:space="preserve"> – Графіки перехідних процесів при моделюванні системи керування швидкістю Rexroth (</w:t>
      </w:r>
      <w:r w:rsidR="00006BAA" w:rsidRPr="00970765">
        <w:rPr>
          <w:position w:val="-12"/>
        </w:rPr>
        <w:object w:dxaOrig="1660" w:dyaOrig="420">
          <v:shape id="_x0000_i1188" type="#_x0000_t75" style="width:82.5pt;height:20.25pt" o:ole="">
            <v:imagedata r:id="rId355" o:title=""/>
          </v:shape>
          <o:OLEObject Type="Embed" ProgID="Equation.DSMT4" ShapeID="_x0000_i1188" DrawAspect="Content" ObjectID="_1605947634" r:id="rId356"/>
        </w:object>
      </w:r>
      <w:r w:rsidRPr="00970765">
        <w:t xml:space="preserve">, </w:t>
      </w:r>
      <w:r w:rsidR="00006BAA" w:rsidRPr="00970765">
        <w:rPr>
          <w:position w:val="-12"/>
        </w:rPr>
        <w:object w:dxaOrig="2640" w:dyaOrig="380">
          <v:shape id="_x0000_i1189" type="#_x0000_t75" style="width:132pt;height:19.5pt" o:ole="">
            <v:imagedata r:id="rId357" o:title=""/>
          </v:shape>
          <o:OLEObject Type="Embed" ProgID="Equation.DSMT4" ShapeID="_x0000_i1189" DrawAspect="Content" ObjectID="_1605947635" r:id="rId358"/>
        </w:object>
      </w:r>
      <w:r w:rsidRPr="00970765">
        <w:t>)</w:t>
      </w:r>
    </w:p>
    <w:p w:rsidR="004D7033" w:rsidRPr="00970765" w:rsidRDefault="004D7033" w:rsidP="00542941">
      <w:pPr>
        <w:pStyle w:val="diplomapictures"/>
        <w:rPr>
          <w:noProof w:val="0"/>
        </w:rPr>
        <w:pPrChange w:id="475" w:author="Пользователь Windows" w:date="2018-12-10T11:06:00Z">
          <w:pPr>
            <w:pStyle w:val="diplomapictures"/>
          </w:pPr>
        </w:pPrChange>
      </w:pPr>
      <w:r w:rsidRPr="00970765">
        <w:rPr>
          <w:lang w:val="ru-RU"/>
        </w:rPr>
        <w:lastRenderedPageBreak/>
        <w:drawing>
          <wp:inline distT="0" distB="0" distL="0" distR="0" wp14:anchorId="7B11B4A0" wp14:editId="714B50FD">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9">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16EE548" wp14:editId="465EE03C">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0">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40CD38FC" wp14:editId="1C0FF790">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4D7033" w:rsidRPr="00970765" w:rsidRDefault="00006BAA" w:rsidP="00542941">
      <w:pPr>
        <w:pStyle w:val="diplomapictures"/>
        <w:pPrChange w:id="476"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10</w:t>
      </w:r>
      <w:r w:rsidR="00F2234E" w:rsidRPr="00970765">
        <w:fldChar w:fldCharType="end"/>
      </w:r>
      <w:r w:rsidR="004D7033" w:rsidRPr="00970765">
        <w:t xml:space="preserve"> – Графіки перехідних процесів при моделюванні системи керування швидкістю Rexroth (</w:t>
      </w:r>
      <w:r w:rsidRPr="00970765">
        <w:rPr>
          <w:position w:val="-12"/>
        </w:rPr>
        <w:object w:dxaOrig="1640" w:dyaOrig="420">
          <v:shape id="_x0000_i1190" type="#_x0000_t75" style="width:81pt;height:20.25pt" o:ole="">
            <v:imagedata r:id="rId362" o:title=""/>
          </v:shape>
          <o:OLEObject Type="Embed" ProgID="Equation.DSMT4" ShapeID="_x0000_i1190" DrawAspect="Content" ObjectID="_1605947636" r:id="rId363"/>
        </w:object>
      </w:r>
      <w:r w:rsidR="004D7033" w:rsidRPr="00970765">
        <w:t xml:space="preserve">, </w:t>
      </w:r>
      <w:r w:rsidRPr="00970765">
        <w:rPr>
          <w:position w:val="-12"/>
        </w:rPr>
        <w:object w:dxaOrig="2439" w:dyaOrig="380">
          <v:shape id="_x0000_i1191" type="#_x0000_t75" style="width:120pt;height:19.5pt" o:ole="">
            <v:imagedata r:id="rId364" o:title=""/>
          </v:shape>
          <o:OLEObject Type="Embed" ProgID="Equation.DSMT4" ShapeID="_x0000_i1191" DrawAspect="Content" ObjectID="_1605947637" r:id="rId365"/>
        </w:object>
      </w:r>
      <w:r w:rsidR="004D7033" w:rsidRPr="00970765">
        <w:t>)</w:t>
      </w:r>
    </w:p>
    <w:p w:rsidR="0062420D" w:rsidRPr="00970765" w:rsidRDefault="004D7033" w:rsidP="00542941">
      <w:pPr>
        <w:pStyle w:val="diplomapictures"/>
        <w:rPr>
          <w:noProof w:val="0"/>
        </w:rPr>
        <w:pPrChange w:id="477" w:author="Пользователь Windows" w:date="2018-12-10T11:06:00Z">
          <w:pPr>
            <w:pStyle w:val="diplomapictures"/>
          </w:pPr>
        </w:pPrChange>
      </w:pPr>
      <w:r w:rsidRPr="00970765">
        <w:rPr>
          <w:lang w:val="ru-RU"/>
        </w:rPr>
        <w:lastRenderedPageBreak/>
        <w:drawing>
          <wp:inline distT="0" distB="0" distL="0" distR="0" wp14:anchorId="2B9904E3" wp14:editId="285D4D6F">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6">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1E70746B" wp14:editId="5B2EDF39">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7">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303669F2" wp14:editId="328B3365">
            <wp:extent cx="5220000" cy="1630639"/>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8">
                      <a:extLst>
                        <a:ext uri="{28A0092B-C50C-407E-A947-70E740481C1C}">
                          <a14:useLocalDpi xmlns:a14="http://schemas.microsoft.com/office/drawing/2010/main" val="0"/>
                        </a:ext>
                      </a:extLst>
                    </a:blip>
                    <a:srcRect t="4292" b="53991"/>
                    <a:stretch/>
                  </pic:blipFill>
                  <pic:spPr bwMode="auto">
                    <a:xfrm>
                      <a:off x="0" y="0"/>
                      <a:ext cx="5220000" cy="1630639"/>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006BAA" w:rsidP="00542941">
      <w:pPr>
        <w:pStyle w:val="diplomapictures"/>
        <w:pPrChange w:id="478" w:author="Пользователь Windows" w:date="2018-12-10T11:06:00Z">
          <w:pPr>
            <w:pStyle w:val="diplomapictures"/>
          </w:pPr>
        </w:pPrChange>
      </w:pPr>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11</w:t>
      </w:r>
      <w:r w:rsidR="00F2234E" w:rsidRPr="00970765">
        <w:fldChar w:fldCharType="end"/>
      </w:r>
      <w:r w:rsidRPr="00970765">
        <w:t xml:space="preserve"> </w:t>
      </w:r>
      <w:r w:rsidR="004D7033" w:rsidRPr="00970765">
        <w:t>– Графіки перехідних процесів при моделюванні системи керування швидкістю Rexroth (</w:t>
      </w:r>
      <w:r w:rsidRPr="00970765">
        <w:rPr>
          <w:position w:val="-12"/>
        </w:rPr>
        <w:object w:dxaOrig="1640" w:dyaOrig="420">
          <v:shape id="_x0000_i1192" type="#_x0000_t75" style="width:81pt;height:20.25pt" o:ole="">
            <v:imagedata r:id="rId369" o:title=""/>
          </v:shape>
          <o:OLEObject Type="Embed" ProgID="Equation.DSMT4" ShapeID="_x0000_i1192" DrawAspect="Content" ObjectID="_1605947638" r:id="rId370"/>
        </w:object>
      </w:r>
      <w:r w:rsidR="004D7033" w:rsidRPr="00970765">
        <w:t xml:space="preserve">, </w:t>
      </w:r>
      <w:r w:rsidRPr="00970765">
        <w:rPr>
          <w:position w:val="-12"/>
        </w:rPr>
        <w:object w:dxaOrig="2420" w:dyaOrig="380">
          <v:shape id="_x0000_i1193" type="#_x0000_t75" style="width:120pt;height:19.5pt" o:ole="">
            <v:imagedata r:id="rId371" o:title=""/>
          </v:shape>
          <o:OLEObject Type="Embed" ProgID="Equation.DSMT4" ShapeID="_x0000_i1193" DrawAspect="Content" ObjectID="_1605947639" r:id="rId372"/>
        </w:object>
      </w:r>
      <w:r w:rsidR="004D7033" w:rsidRPr="00970765">
        <w:t>)</w:t>
      </w:r>
    </w:p>
    <w:p w:rsidR="00065810" w:rsidRPr="00970765" w:rsidRDefault="00065810" w:rsidP="00A2252C">
      <w:pPr>
        <w:pStyle w:val="1"/>
      </w:pPr>
      <w:r w:rsidRPr="00970765">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w:t>
      </w:r>
      <w:ins w:id="479" w:author="Пользователь Windows" w:date="2018-12-10T10:59:00Z">
        <w:r w:rsidR="00525855">
          <w:t> </w:t>
        </w:r>
      </w:ins>
      <w:del w:id="480" w:author="Пользователь Windows" w:date="2018-12-10T10:59:00Z">
        <w:r w:rsidR="00F2234E" w:rsidRPr="00970765" w:rsidDel="00525855">
          <w:delText xml:space="preserve"> </w:delText>
        </w:r>
      </w:del>
      <w:r w:rsidR="00F2234E" w:rsidRPr="00970765">
        <w:fldChar w:fldCharType="begin"/>
      </w:r>
      <w:r w:rsidR="00F2234E" w:rsidRPr="00970765">
        <w:instrText xml:space="preserve"> REF _Ref532024619 \h </w:instrText>
      </w:r>
      <w:r w:rsidR="009347A9" w:rsidRPr="00970765">
        <w:instrText xml:space="preserve"> \* MERGEFORMAT </w:instrText>
      </w:r>
      <w:r w:rsidR="00F2234E" w:rsidRPr="00970765">
        <w:fldChar w:fldCharType="separate"/>
      </w:r>
      <w:del w:id="481" w:author="Пользователь Windows" w:date="2018-12-10T10:59:00Z">
        <w:r w:rsidR="009D4FFD" w:rsidRPr="00970765" w:rsidDel="00525855">
          <w:delText xml:space="preserve">Рисунок </w:delText>
        </w:r>
      </w:del>
      <w:r w:rsidR="009D4FFD">
        <w:t>5</w:t>
      </w:r>
      <w:r w:rsidR="009D4FFD" w:rsidRPr="00970765">
        <w:t>.</w:t>
      </w:r>
      <w:r w:rsidR="009D4FFD">
        <w:rPr>
          <w:noProof/>
        </w:rPr>
        <w:t>12</w:t>
      </w:r>
      <w:r w:rsidR="00F2234E" w:rsidRPr="00970765">
        <w:fldChar w:fldCharType="end"/>
      </w:r>
      <w:r w:rsidRPr="00970765">
        <w:t>.</w:t>
      </w:r>
    </w:p>
    <w:p w:rsidR="00065810" w:rsidRPr="00970765" w:rsidRDefault="009E07F0" w:rsidP="00A2252C">
      <w:pPr>
        <w:pStyle w:val="tablecaption"/>
      </w:pPr>
      <w:r w:rsidRPr="00970765">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970765" w:rsidTr="00810847">
        <w:trPr>
          <w:jc w:val="center"/>
        </w:trPr>
        <w:tc>
          <w:tcPr>
            <w:tcW w:w="1271" w:type="dxa"/>
            <w:vAlign w:val="center"/>
          </w:tcPr>
          <w:p w:rsidR="009E07F0" w:rsidRPr="00970765" w:rsidRDefault="009E07F0" w:rsidP="00810847">
            <w:pPr>
              <w:keepNext/>
              <w:ind w:firstLine="0"/>
              <w:jc w:val="center"/>
            </w:pPr>
            <w:r w:rsidRPr="00970765">
              <w:t>№</w:t>
            </w:r>
          </w:p>
        </w:tc>
        <w:tc>
          <w:tcPr>
            <w:tcW w:w="1276" w:type="dxa"/>
            <w:vAlign w:val="center"/>
          </w:tcPr>
          <w:p w:rsidR="009E07F0" w:rsidRPr="00970765" w:rsidRDefault="009E07F0" w:rsidP="00810847">
            <w:pPr>
              <w:keepNext/>
              <w:ind w:firstLine="4"/>
              <w:jc w:val="center"/>
            </w:pPr>
            <w:r w:rsidRPr="00970765">
              <w:t>f, Гц</w:t>
            </w:r>
          </w:p>
        </w:tc>
        <w:tc>
          <w:tcPr>
            <w:tcW w:w="2492" w:type="dxa"/>
            <w:vAlign w:val="center"/>
          </w:tcPr>
          <w:p w:rsidR="009E07F0" w:rsidRPr="00970765" w:rsidRDefault="009E07F0" w:rsidP="00810847">
            <w:pPr>
              <w:keepNext/>
              <w:ind w:firstLine="0"/>
              <w:jc w:val="center"/>
            </w:pPr>
            <w:r w:rsidRPr="00970765">
              <w:t>Амплітуда вихідного сигналу, рад/с</w:t>
            </w:r>
          </w:p>
        </w:tc>
        <w:tc>
          <w:tcPr>
            <w:tcW w:w="1869" w:type="dxa"/>
            <w:vAlign w:val="center"/>
          </w:tcPr>
          <w:p w:rsidR="009E07F0" w:rsidRPr="00970765" w:rsidRDefault="009E07F0" w:rsidP="00810847">
            <w:pPr>
              <w:keepNext/>
              <w:ind w:firstLine="0"/>
              <w:jc w:val="center"/>
            </w:pPr>
            <w:r w:rsidRPr="00970765">
              <w:t>Зсув вихідного сигналу, t, с</w:t>
            </w:r>
          </w:p>
        </w:tc>
        <w:tc>
          <w:tcPr>
            <w:tcW w:w="2726" w:type="dxa"/>
            <w:vAlign w:val="center"/>
          </w:tcPr>
          <w:p w:rsidR="009E07F0" w:rsidRPr="00970765" w:rsidRDefault="009E07F0" w:rsidP="00810847">
            <w:pPr>
              <w:keepNext/>
              <w:ind w:firstLine="0"/>
              <w:jc w:val="center"/>
            </w:pPr>
            <w:r w:rsidRPr="00970765">
              <w:t>Зсув вихідного сигналу, о</w:t>
            </w:r>
          </w:p>
          <w:p w:rsidR="009E07F0" w:rsidRPr="00970765" w:rsidRDefault="009E07F0" w:rsidP="00810847">
            <w:pPr>
              <w:keepNext/>
              <w:jc w:val="center"/>
            </w:pPr>
          </w:p>
        </w:tc>
      </w:tr>
      <w:tr w:rsidR="009E07F0" w:rsidRPr="00970765" w:rsidTr="00810847">
        <w:trPr>
          <w:jc w:val="center"/>
        </w:trPr>
        <w:tc>
          <w:tcPr>
            <w:tcW w:w="1271" w:type="dxa"/>
          </w:tcPr>
          <w:p w:rsidR="009E07F0" w:rsidRPr="00970765" w:rsidRDefault="009E07F0" w:rsidP="00810847">
            <w:pPr>
              <w:keepNext/>
            </w:pPr>
            <w:r w:rsidRPr="00970765">
              <w:t>1</w:t>
            </w:r>
          </w:p>
        </w:tc>
        <w:tc>
          <w:tcPr>
            <w:tcW w:w="1276" w:type="dxa"/>
          </w:tcPr>
          <w:p w:rsidR="009E07F0" w:rsidRPr="00970765" w:rsidRDefault="009E07F0" w:rsidP="00810847">
            <w:pPr>
              <w:keepNext/>
            </w:pPr>
            <w:r w:rsidRPr="00970765">
              <w:t>1</w:t>
            </w:r>
          </w:p>
        </w:tc>
        <w:tc>
          <w:tcPr>
            <w:tcW w:w="2492" w:type="dxa"/>
          </w:tcPr>
          <w:p w:rsidR="009E07F0" w:rsidRPr="00970765" w:rsidRDefault="009E07F0" w:rsidP="00810847">
            <w:pPr>
              <w:keepNext/>
            </w:pPr>
            <w:r w:rsidRPr="00970765">
              <w:t>98</w:t>
            </w:r>
          </w:p>
        </w:tc>
        <w:tc>
          <w:tcPr>
            <w:tcW w:w="1869" w:type="dxa"/>
          </w:tcPr>
          <w:p w:rsidR="009E07F0" w:rsidRPr="00970765" w:rsidRDefault="009E07F0" w:rsidP="00810847">
            <w:pPr>
              <w:keepNext/>
            </w:pPr>
            <w:r w:rsidRPr="00970765">
              <w:t>0.00306</w:t>
            </w:r>
          </w:p>
        </w:tc>
        <w:tc>
          <w:tcPr>
            <w:tcW w:w="2726" w:type="dxa"/>
          </w:tcPr>
          <w:p w:rsidR="009E07F0" w:rsidRPr="00970765" w:rsidRDefault="009E07F0" w:rsidP="00810847">
            <w:pPr>
              <w:keepNext/>
            </w:pPr>
            <w:r w:rsidRPr="00970765">
              <w:t>1.1016</w:t>
            </w:r>
          </w:p>
        </w:tc>
      </w:tr>
      <w:tr w:rsidR="009E07F0" w:rsidRPr="00970765" w:rsidTr="00810847">
        <w:trPr>
          <w:jc w:val="center"/>
        </w:trPr>
        <w:tc>
          <w:tcPr>
            <w:tcW w:w="1271" w:type="dxa"/>
          </w:tcPr>
          <w:p w:rsidR="009E07F0" w:rsidRPr="00970765" w:rsidRDefault="009E07F0" w:rsidP="00810847">
            <w:pPr>
              <w:keepNext/>
            </w:pPr>
            <w:r w:rsidRPr="00970765">
              <w:t>2</w:t>
            </w:r>
          </w:p>
        </w:tc>
        <w:tc>
          <w:tcPr>
            <w:tcW w:w="1276" w:type="dxa"/>
          </w:tcPr>
          <w:p w:rsidR="009E07F0" w:rsidRPr="00970765" w:rsidRDefault="009E07F0" w:rsidP="00810847">
            <w:pPr>
              <w:keepNext/>
            </w:pPr>
            <w:r w:rsidRPr="00970765">
              <w:t>2</w:t>
            </w:r>
          </w:p>
        </w:tc>
        <w:tc>
          <w:tcPr>
            <w:tcW w:w="2492" w:type="dxa"/>
          </w:tcPr>
          <w:p w:rsidR="009E07F0" w:rsidRPr="00970765" w:rsidRDefault="009E07F0" w:rsidP="00810847">
            <w:pPr>
              <w:keepNext/>
            </w:pPr>
            <w:r w:rsidRPr="00970765">
              <w:t>97.84</w:t>
            </w:r>
          </w:p>
        </w:tc>
        <w:tc>
          <w:tcPr>
            <w:tcW w:w="1869" w:type="dxa"/>
          </w:tcPr>
          <w:p w:rsidR="009E07F0" w:rsidRPr="00970765" w:rsidRDefault="009E07F0" w:rsidP="00810847">
            <w:pPr>
              <w:keepNext/>
            </w:pPr>
            <w:r w:rsidRPr="00970765">
              <w:t>0.00424</w:t>
            </w:r>
          </w:p>
        </w:tc>
        <w:tc>
          <w:tcPr>
            <w:tcW w:w="2726" w:type="dxa"/>
          </w:tcPr>
          <w:p w:rsidR="009E07F0" w:rsidRPr="00970765" w:rsidRDefault="009E07F0" w:rsidP="00810847">
            <w:pPr>
              <w:keepNext/>
            </w:pPr>
            <w:r w:rsidRPr="00970765">
              <w:t>3.0528</w:t>
            </w:r>
          </w:p>
        </w:tc>
      </w:tr>
      <w:tr w:rsidR="009E07F0" w:rsidRPr="00970765" w:rsidTr="00810847">
        <w:trPr>
          <w:jc w:val="center"/>
        </w:trPr>
        <w:tc>
          <w:tcPr>
            <w:tcW w:w="1271" w:type="dxa"/>
          </w:tcPr>
          <w:p w:rsidR="009E07F0" w:rsidRPr="00970765" w:rsidRDefault="009E07F0" w:rsidP="00810847">
            <w:pPr>
              <w:keepNext/>
            </w:pPr>
            <w:r w:rsidRPr="00970765">
              <w:t>3</w:t>
            </w:r>
          </w:p>
        </w:tc>
        <w:tc>
          <w:tcPr>
            <w:tcW w:w="1276" w:type="dxa"/>
          </w:tcPr>
          <w:p w:rsidR="009E07F0" w:rsidRPr="00970765" w:rsidRDefault="009E07F0" w:rsidP="00810847">
            <w:pPr>
              <w:keepNext/>
            </w:pPr>
            <w:r w:rsidRPr="00970765">
              <w:t>3</w:t>
            </w:r>
          </w:p>
        </w:tc>
        <w:tc>
          <w:tcPr>
            <w:tcW w:w="2492" w:type="dxa"/>
          </w:tcPr>
          <w:p w:rsidR="009E07F0" w:rsidRPr="00970765" w:rsidRDefault="009E07F0" w:rsidP="00810847">
            <w:pPr>
              <w:keepNext/>
            </w:pPr>
            <w:r w:rsidRPr="00970765">
              <w:t>97.52</w:t>
            </w:r>
          </w:p>
        </w:tc>
        <w:tc>
          <w:tcPr>
            <w:tcW w:w="1869" w:type="dxa"/>
          </w:tcPr>
          <w:p w:rsidR="009E07F0" w:rsidRPr="00970765" w:rsidRDefault="009E07F0" w:rsidP="00810847">
            <w:pPr>
              <w:keepNext/>
            </w:pPr>
            <w:r w:rsidRPr="00970765">
              <w:t>0.00474</w:t>
            </w:r>
          </w:p>
        </w:tc>
        <w:tc>
          <w:tcPr>
            <w:tcW w:w="2726" w:type="dxa"/>
          </w:tcPr>
          <w:p w:rsidR="009E07F0" w:rsidRPr="00970765" w:rsidRDefault="009E07F0" w:rsidP="00810847">
            <w:pPr>
              <w:keepNext/>
            </w:pPr>
            <w:r w:rsidRPr="00970765">
              <w:t>5.1192</w:t>
            </w:r>
          </w:p>
        </w:tc>
      </w:tr>
      <w:tr w:rsidR="009E07F0" w:rsidRPr="00970765" w:rsidTr="00810847">
        <w:trPr>
          <w:jc w:val="center"/>
        </w:trPr>
        <w:tc>
          <w:tcPr>
            <w:tcW w:w="1271" w:type="dxa"/>
          </w:tcPr>
          <w:p w:rsidR="009E07F0" w:rsidRPr="00970765" w:rsidRDefault="009E07F0" w:rsidP="00F06E6A">
            <w:r w:rsidRPr="00970765">
              <w:t>4</w:t>
            </w:r>
          </w:p>
        </w:tc>
        <w:tc>
          <w:tcPr>
            <w:tcW w:w="1276" w:type="dxa"/>
          </w:tcPr>
          <w:p w:rsidR="009E07F0" w:rsidRPr="00970765" w:rsidRDefault="009E07F0" w:rsidP="00F06E6A">
            <w:r w:rsidRPr="00970765">
              <w:t>4</w:t>
            </w:r>
          </w:p>
        </w:tc>
        <w:tc>
          <w:tcPr>
            <w:tcW w:w="2492" w:type="dxa"/>
          </w:tcPr>
          <w:p w:rsidR="009E07F0" w:rsidRPr="00970765" w:rsidRDefault="009E07F0" w:rsidP="00F06E6A">
            <w:r w:rsidRPr="00970765">
              <w:t>97.11</w:t>
            </w:r>
          </w:p>
        </w:tc>
        <w:tc>
          <w:tcPr>
            <w:tcW w:w="1869" w:type="dxa"/>
          </w:tcPr>
          <w:p w:rsidR="009E07F0" w:rsidRPr="00970765" w:rsidRDefault="009E07F0" w:rsidP="00F06E6A">
            <w:r w:rsidRPr="00970765">
              <w:t>0.0051</w:t>
            </w:r>
          </w:p>
        </w:tc>
        <w:tc>
          <w:tcPr>
            <w:tcW w:w="2726" w:type="dxa"/>
          </w:tcPr>
          <w:p w:rsidR="009E07F0" w:rsidRPr="00970765" w:rsidRDefault="009E07F0" w:rsidP="00F06E6A">
            <w:r w:rsidRPr="00970765">
              <w:t>7.3440</w:t>
            </w:r>
          </w:p>
        </w:tc>
      </w:tr>
      <w:tr w:rsidR="009E07F0" w:rsidRPr="00970765" w:rsidTr="00810847">
        <w:trPr>
          <w:jc w:val="center"/>
        </w:trPr>
        <w:tc>
          <w:tcPr>
            <w:tcW w:w="1271" w:type="dxa"/>
          </w:tcPr>
          <w:p w:rsidR="009E07F0" w:rsidRPr="00970765" w:rsidRDefault="009E07F0" w:rsidP="00F06E6A">
            <w:r w:rsidRPr="00970765">
              <w:t>5</w:t>
            </w:r>
          </w:p>
        </w:tc>
        <w:tc>
          <w:tcPr>
            <w:tcW w:w="1276" w:type="dxa"/>
          </w:tcPr>
          <w:p w:rsidR="009E07F0" w:rsidRPr="00970765" w:rsidRDefault="009E07F0" w:rsidP="00F06E6A">
            <w:r w:rsidRPr="00970765">
              <w:t>5</w:t>
            </w:r>
          </w:p>
        </w:tc>
        <w:tc>
          <w:tcPr>
            <w:tcW w:w="2492" w:type="dxa"/>
          </w:tcPr>
          <w:p w:rsidR="009E07F0" w:rsidRPr="00970765" w:rsidRDefault="009E07F0" w:rsidP="00F06E6A">
            <w:r w:rsidRPr="00970765">
              <w:t>96.57</w:t>
            </w:r>
          </w:p>
        </w:tc>
        <w:tc>
          <w:tcPr>
            <w:tcW w:w="1869" w:type="dxa"/>
          </w:tcPr>
          <w:p w:rsidR="009E07F0" w:rsidRPr="00970765" w:rsidRDefault="009E07F0" w:rsidP="00F06E6A">
            <w:r w:rsidRPr="00970765">
              <w:t>0.00525</w:t>
            </w:r>
          </w:p>
        </w:tc>
        <w:tc>
          <w:tcPr>
            <w:tcW w:w="2726" w:type="dxa"/>
          </w:tcPr>
          <w:p w:rsidR="009E07F0" w:rsidRPr="00970765" w:rsidRDefault="009E07F0" w:rsidP="00F06E6A">
            <w:r w:rsidRPr="00970765">
              <w:t>9.4500</w:t>
            </w:r>
          </w:p>
        </w:tc>
      </w:tr>
      <w:tr w:rsidR="009E07F0" w:rsidRPr="00970765" w:rsidTr="00810847">
        <w:trPr>
          <w:jc w:val="center"/>
        </w:trPr>
        <w:tc>
          <w:tcPr>
            <w:tcW w:w="1271" w:type="dxa"/>
          </w:tcPr>
          <w:p w:rsidR="009E07F0" w:rsidRPr="00970765" w:rsidRDefault="009E07F0" w:rsidP="00F06E6A">
            <w:r w:rsidRPr="00970765">
              <w:t>6</w:t>
            </w:r>
          </w:p>
        </w:tc>
        <w:tc>
          <w:tcPr>
            <w:tcW w:w="1276" w:type="dxa"/>
          </w:tcPr>
          <w:p w:rsidR="009E07F0" w:rsidRPr="00970765" w:rsidRDefault="009E07F0" w:rsidP="00F06E6A">
            <w:r w:rsidRPr="00970765">
              <w:t>6</w:t>
            </w:r>
          </w:p>
        </w:tc>
        <w:tc>
          <w:tcPr>
            <w:tcW w:w="2492" w:type="dxa"/>
          </w:tcPr>
          <w:p w:rsidR="009E07F0" w:rsidRPr="00970765" w:rsidRDefault="009E07F0" w:rsidP="00F06E6A">
            <w:r w:rsidRPr="00970765">
              <w:t>95.69</w:t>
            </w:r>
          </w:p>
        </w:tc>
        <w:tc>
          <w:tcPr>
            <w:tcW w:w="1869" w:type="dxa"/>
          </w:tcPr>
          <w:p w:rsidR="009E07F0" w:rsidRPr="00970765" w:rsidRDefault="009E07F0" w:rsidP="00F06E6A">
            <w:r w:rsidRPr="00970765">
              <w:t>0.00543</w:t>
            </w:r>
          </w:p>
        </w:tc>
        <w:tc>
          <w:tcPr>
            <w:tcW w:w="2726" w:type="dxa"/>
          </w:tcPr>
          <w:p w:rsidR="009E07F0" w:rsidRPr="00970765" w:rsidRDefault="009E07F0" w:rsidP="00F06E6A">
            <w:r w:rsidRPr="00970765">
              <w:t>11.7288</w:t>
            </w:r>
          </w:p>
        </w:tc>
      </w:tr>
      <w:tr w:rsidR="009E07F0" w:rsidRPr="00970765" w:rsidTr="00810847">
        <w:trPr>
          <w:jc w:val="center"/>
        </w:trPr>
        <w:tc>
          <w:tcPr>
            <w:tcW w:w="1271" w:type="dxa"/>
          </w:tcPr>
          <w:p w:rsidR="009E07F0" w:rsidRPr="00970765" w:rsidRDefault="009E07F0" w:rsidP="00F06E6A">
            <w:r w:rsidRPr="00970765">
              <w:t>7</w:t>
            </w:r>
          </w:p>
        </w:tc>
        <w:tc>
          <w:tcPr>
            <w:tcW w:w="1276" w:type="dxa"/>
          </w:tcPr>
          <w:p w:rsidR="009E07F0" w:rsidRPr="00970765" w:rsidRDefault="009E07F0" w:rsidP="00F06E6A">
            <w:r w:rsidRPr="00970765">
              <w:t>7</w:t>
            </w:r>
          </w:p>
        </w:tc>
        <w:tc>
          <w:tcPr>
            <w:tcW w:w="2492" w:type="dxa"/>
          </w:tcPr>
          <w:p w:rsidR="009E07F0" w:rsidRPr="00970765" w:rsidRDefault="009E07F0" w:rsidP="00F06E6A">
            <w:r w:rsidRPr="00970765">
              <w:t>94.47</w:t>
            </w:r>
          </w:p>
        </w:tc>
        <w:tc>
          <w:tcPr>
            <w:tcW w:w="1869" w:type="dxa"/>
          </w:tcPr>
          <w:p w:rsidR="009E07F0" w:rsidRPr="00970765" w:rsidRDefault="009E07F0" w:rsidP="00F06E6A">
            <w:r w:rsidRPr="00970765">
              <w:t>0.00555</w:t>
            </w:r>
          </w:p>
        </w:tc>
        <w:tc>
          <w:tcPr>
            <w:tcW w:w="2726" w:type="dxa"/>
          </w:tcPr>
          <w:p w:rsidR="009E07F0" w:rsidRPr="00970765" w:rsidRDefault="009E07F0" w:rsidP="00F06E6A">
            <w:r w:rsidRPr="00970765">
              <w:t>13.9860</w:t>
            </w:r>
          </w:p>
        </w:tc>
      </w:tr>
      <w:tr w:rsidR="009E07F0" w:rsidRPr="00970765" w:rsidTr="00810847">
        <w:trPr>
          <w:jc w:val="center"/>
        </w:trPr>
        <w:tc>
          <w:tcPr>
            <w:tcW w:w="1271" w:type="dxa"/>
          </w:tcPr>
          <w:p w:rsidR="009E07F0" w:rsidRPr="00970765" w:rsidRDefault="009E07F0" w:rsidP="00F06E6A">
            <w:r w:rsidRPr="00970765">
              <w:t>8</w:t>
            </w:r>
          </w:p>
        </w:tc>
        <w:tc>
          <w:tcPr>
            <w:tcW w:w="1276" w:type="dxa"/>
          </w:tcPr>
          <w:p w:rsidR="009E07F0" w:rsidRPr="00970765" w:rsidRDefault="009E07F0" w:rsidP="00F06E6A">
            <w:r w:rsidRPr="00970765">
              <w:t>8</w:t>
            </w:r>
          </w:p>
        </w:tc>
        <w:tc>
          <w:tcPr>
            <w:tcW w:w="2492" w:type="dxa"/>
          </w:tcPr>
          <w:p w:rsidR="009E07F0" w:rsidRPr="00970765" w:rsidRDefault="009E07F0" w:rsidP="00F06E6A">
            <w:r w:rsidRPr="00970765">
              <w:t>93.01</w:t>
            </w:r>
          </w:p>
        </w:tc>
        <w:tc>
          <w:tcPr>
            <w:tcW w:w="1869" w:type="dxa"/>
          </w:tcPr>
          <w:p w:rsidR="009E07F0" w:rsidRPr="00970765" w:rsidRDefault="009E07F0" w:rsidP="00F06E6A">
            <w:r w:rsidRPr="00970765">
              <w:t>0.0057</w:t>
            </w:r>
          </w:p>
        </w:tc>
        <w:tc>
          <w:tcPr>
            <w:tcW w:w="2726" w:type="dxa"/>
          </w:tcPr>
          <w:p w:rsidR="009E07F0" w:rsidRPr="00970765" w:rsidRDefault="009E07F0" w:rsidP="00F06E6A">
            <w:r w:rsidRPr="00970765">
              <w:t>16.4160</w:t>
            </w:r>
          </w:p>
        </w:tc>
      </w:tr>
      <w:tr w:rsidR="009E07F0" w:rsidRPr="00970765" w:rsidTr="00810847">
        <w:trPr>
          <w:jc w:val="center"/>
        </w:trPr>
        <w:tc>
          <w:tcPr>
            <w:tcW w:w="1271" w:type="dxa"/>
          </w:tcPr>
          <w:p w:rsidR="009E07F0" w:rsidRPr="00970765" w:rsidRDefault="009E07F0" w:rsidP="00F06E6A">
            <w:r w:rsidRPr="00970765">
              <w:t>9</w:t>
            </w:r>
          </w:p>
        </w:tc>
        <w:tc>
          <w:tcPr>
            <w:tcW w:w="1276" w:type="dxa"/>
          </w:tcPr>
          <w:p w:rsidR="009E07F0" w:rsidRPr="00970765" w:rsidRDefault="009E07F0" w:rsidP="00F06E6A">
            <w:r w:rsidRPr="00970765">
              <w:t>9</w:t>
            </w:r>
          </w:p>
        </w:tc>
        <w:tc>
          <w:tcPr>
            <w:tcW w:w="2492" w:type="dxa"/>
          </w:tcPr>
          <w:p w:rsidR="009E07F0" w:rsidRPr="00970765" w:rsidRDefault="009E07F0" w:rsidP="00F06E6A">
            <w:r w:rsidRPr="00970765">
              <w:t>91.3</w:t>
            </w:r>
          </w:p>
        </w:tc>
        <w:tc>
          <w:tcPr>
            <w:tcW w:w="1869" w:type="dxa"/>
          </w:tcPr>
          <w:p w:rsidR="009E07F0" w:rsidRPr="00970765" w:rsidRDefault="009E07F0" w:rsidP="00F06E6A">
            <w:r w:rsidRPr="00970765">
              <w:t>0.00591</w:t>
            </w:r>
          </w:p>
        </w:tc>
        <w:tc>
          <w:tcPr>
            <w:tcW w:w="2726" w:type="dxa"/>
          </w:tcPr>
          <w:p w:rsidR="009E07F0" w:rsidRPr="00970765" w:rsidRDefault="009E07F0" w:rsidP="00F06E6A">
            <w:r w:rsidRPr="00970765">
              <w:t>19.1484</w:t>
            </w:r>
          </w:p>
        </w:tc>
      </w:tr>
      <w:tr w:rsidR="009E07F0" w:rsidRPr="00970765" w:rsidTr="00810847">
        <w:trPr>
          <w:jc w:val="center"/>
        </w:trPr>
        <w:tc>
          <w:tcPr>
            <w:tcW w:w="1271" w:type="dxa"/>
          </w:tcPr>
          <w:p w:rsidR="009E07F0" w:rsidRPr="00970765" w:rsidRDefault="009E07F0" w:rsidP="00F06E6A">
            <w:r w:rsidRPr="00970765">
              <w:t>1</w:t>
            </w:r>
            <w:r w:rsidR="00810847" w:rsidRPr="00970765">
              <w:t>0</w:t>
            </w:r>
          </w:p>
        </w:tc>
        <w:tc>
          <w:tcPr>
            <w:tcW w:w="1276" w:type="dxa"/>
          </w:tcPr>
          <w:p w:rsidR="009E07F0" w:rsidRPr="00970765" w:rsidRDefault="009E07F0" w:rsidP="00F06E6A">
            <w:r w:rsidRPr="00970765">
              <w:t>10</w:t>
            </w:r>
          </w:p>
        </w:tc>
        <w:tc>
          <w:tcPr>
            <w:tcW w:w="2492" w:type="dxa"/>
          </w:tcPr>
          <w:p w:rsidR="009E07F0" w:rsidRPr="00970765" w:rsidRDefault="009E07F0" w:rsidP="00F06E6A">
            <w:r w:rsidRPr="00970765">
              <w:t>89.29</w:t>
            </w:r>
          </w:p>
        </w:tc>
        <w:tc>
          <w:tcPr>
            <w:tcW w:w="1869" w:type="dxa"/>
          </w:tcPr>
          <w:p w:rsidR="009E07F0" w:rsidRPr="00970765" w:rsidRDefault="009E07F0" w:rsidP="00F06E6A">
            <w:r w:rsidRPr="00970765">
              <w:t>0.00593</w:t>
            </w:r>
          </w:p>
        </w:tc>
        <w:tc>
          <w:tcPr>
            <w:tcW w:w="2726" w:type="dxa"/>
          </w:tcPr>
          <w:p w:rsidR="009E07F0" w:rsidRPr="00970765" w:rsidRDefault="009E07F0" w:rsidP="00F06E6A">
            <w:r w:rsidRPr="00970765">
              <w:t>21.3480</w:t>
            </w:r>
          </w:p>
        </w:tc>
      </w:tr>
      <w:tr w:rsidR="009E07F0" w:rsidRPr="00970765" w:rsidTr="00810847">
        <w:trPr>
          <w:jc w:val="center"/>
        </w:trPr>
        <w:tc>
          <w:tcPr>
            <w:tcW w:w="1271" w:type="dxa"/>
          </w:tcPr>
          <w:p w:rsidR="009E07F0" w:rsidRPr="00970765" w:rsidRDefault="009E07F0" w:rsidP="00F06E6A">
            <w:r w:rsidRPr="00970765">
              <w:t>1</w:t>
            </w:r>
            <w:r w:rsidR="00810847" w:rsidRPr="00970765">
              <w:t>1</w:t>
            </w:r>
          </w:p>
        </w:tc>
        <w:tc>
          <w:tcPr>
            <w:tcW w:w="1276" w:type="dxa"/>
          </w:tcPr>
          <w:p w:rsidR="009E07F0" w:rsidRPr="00970765" w:rsidRDefault="009E07F0" w:rsidP="00F06E6A">
            <w:r w:rsidRPr="00970765">
              <w:t>12</w:t>
            </w:r>
          </w:p>
        </w:tc>
        <w:tc>
          <w:tcPr>
            <w:tcW w:w="2492" w:type="dxa"/>
          </w:tcPr>
          <w:p w:rsidR="009E07F0" w:rsidRPr="00970765" w:rsidRDefault="009E07F0" w:rsidP="00F06E6A">
            <w:r w:rsidRPr="00970765">
              <w:t>84</w:t>
            </w:r>
          </w:p>
        </w:tc>
        <w:tc>
          <w:tcPr>
            <w:tcW w:w="1869" w:type="dxa"/>
          </w:tcPr>
          <w:p w:rsidR="009E07F0" w:rsidRPr="00970765" w:rsidRDefault="009E07F0" w:rsidP="00F06E6A">
            <w:r w:rsidRPr="00970765">
              <w:t>0.00629</w:t>
            </w:r>
          </w:p>
        </w:tc>
        <w:tc>
          <w:tcPr>
            <w:tcW w:w="2726" w:type="dxa"/>
          </w:tcPr>
          <w:p w:rsidR="009E07F0" w:rsidRPr="00970765" w:rsidRDefault="009E07F0" w:rsidP="00F06E6A">
            <w:r w:rsidRPr="00970765">
              <w:t>27.1728</w:t>
            </w:r>
          </w:p>
        </w:tc>
      </w:tr>
      <w:tr w:rsidR="009E07F0" w:rsidRPr="00970765" w:rsidTr="00810847">
        <w:trPr>
          <w:jc w:val="center"/>
        </w:trPr>
        <w:tc>
          <w:tcPr>
            <w:tcW w:w="1271" w:type="dxa"/>
          </w:tcPr>
          <w:p w:rsidR="009E07F0" w:rsidRPr="00970765" w:rsidRDefault="009E07F0" w:rsidP="00F06E6A">
            <w:r w:rsidRPr="00970765">
              <w:t>1</w:t>
            </w:r>
            <w:r w:rsidR="00810847" w:rsidRPr="00970765">
              <w:t>2</w:t>
            </w:r>
          </w:p>
        </w:tc>
        <w:tc>
          <w:tcPr>
            <w:tcW w:w="1276" w:type="dxa"/>
          </w:tcPr>
          <w:p w:rsidR="009E07F0" w:rsidRPr="00970765" w:rsidRDefault="009E07F0" w:rsidP="00F06E6A">
            <w:r w:rsidRPr="00970765">
              <w:t>14</w:t>
            </w:r>
          </w:p>
        </w:tc>
        <w:tc>
          <w:tcPr>
            <w:tcW w:w="2492" w:type="dxa"/>
          </w:tcPr>
          <w:p w:rsidR="009E07F0" w:rsidRPr="00970765" w:rsidRDefault="009E07F0" w:rsidP="00F06E6A">
            <w:r w:rsidRPr="00970765">
              <w:t>76.74</w:t>
            </w:r>
          </w:p>
        </w:tc>
        <w:tc>
          <w:tcPr>
            <w:tcW w:w="1869" w:type="dxa"/>
          </w:tcPr>
          <w:p w:rsidR="009E07F0" w:rsidRPr="00970765" w:rsidRDefault="009E07F0" w:rsidP="00F06E6A">
            <w:r w:rsidRPr="00970765">
              <w:t>0.00654</w:t>
            </w:r>
          </w:p>
        </w:tc>
        <w:tc>
          <w:tcPr>
            <w:tcW w:w="2726" w:type="dxa"/>
          </w:tcPr>
          <w:p w:rsidR="009E07F0" w:rsidRPr="00970765" w:rsidRDefault="009E07F0" w:rsidP="00F06E6A">
            <w:r w:rsidRPr="00970765">
              <w:t>32.9616</w:t>
            </w:r>
          </w:p>
        </w:tc>
      </w:tr>
      <w:tr w:rsidR="009E07F0" w:rsidRPr="00970765" w:rsidTr="00810847">
        <w:trPr>
          <w:jc w:val="center"/>
        </w:trPr>
        <w:tc>
          <w:tcPr>
            <w:tcW w:w="1271" w:type="dxa"/>
          </w:tcPr>
          <w:p w:rsidR="009E07F0" w:rsidRPr="00970765" w:rsidRDefault="009E07F0" w:rsidP="00F06E6A">
            <w:r w:rsidRPr="00970765">
              <w:t>1</w:t>
            </w:r>
            <w:r w:rsidR="00810847" w:rsidRPr="00970765">
              <w:t>3</w:t>
            </w:r>
          </w:p>
        </w:tc>
        <w:tc>
          <w:tcPr>
            <w:tcW w:w="1276" w:type="dxa"/>
          </w:tcPr>
          <w:p w:rsidR="009E07F0" w:rsidRPr="00970765" w:rsidRDefault="009E07F0" w:rsidP="00F06E6A">
            <w:r w:rsidRPr="00970765">
              <w:t>15</w:t>
            </w:r>
          </w:p>
        </w:tc>
        <w:tc>
          <w:tcPr>
            <w:tcW w:w="2492" w:type="dxa"/>
          </w:tcPr>
          <w:p w:rsidR="009E07F0" w:rsidRPr="00970765" w:rsidRDefault="009E07F0" w:rsidP="00F06E6A">
            <w:r w:rsidRPr="00970765">
              <w:t>72.22</w:t>
            </w:r>
          </w:p>
        </w:tc>
        <w:tc>
          <w:tcPr>
            <w:tcW w:w="1869" w:type="dxa"/>
          </w:tcPr>
          <w:p w:rsidR="009E07F0" w:rsidRPr="00970765" w:rsidRDefault="009E07F0" w:rsidP="00F06E6A">
            <w:r w:rsidRPr="00970765">
              <w:t>0.00662</w:t>
            </w:r>
          </w:p>
        </w:tc>
        <w:tc>
          <w:tcPr>
            <w:tcW w:w="2726" w:type="dxa"/>
          </w:tcPr>
          <w:p w:rsidR="009E07F0" w:rsidRPr="00970765" w:rsidRDefault="009E07F0" w:rsidP="00F06E6A">
            <w:r w:rsidRPr="00970765">
              <w:t>35.7480</w:t>
            </w:r>
          </w:p>
        </w:tc>
      </w:tr>
      <w:tr w:rsidR="009E07F0" w:rsidRPr="00970765" w:rsidTr="00810847">
        <w:trPr>
          <w:jc w:val="center"/>
        </w:trPr>
        <w:tc>
          <w:tcPr>
            <w:tcW w:w="1271" w:type="dxa"/>
          </w:tcPr>
          <w:p w:rsidR="009E07F0" w:rsidRPr="00970765" w:rsidRDefault="009E07F0" w:rsidP="00F06E6A">
            <w:r w:rsidRPr="00970765">
              <w:t>1</w:t>
            </w:r>
            <w:r w:rsidR="00810847" w:rsidRPr="00970765">
              <w:t>4</w:t>
            </w:r>
          </w:p>
        </w:tc>
        <w:tc>
          <w:tcPr>
            <w:tcW w:w="1276" w:type="dxa"/>
          </w:tcPr>
          <w:p w:rsidR="009E07F0" w:rsidRPr="00970765" w:rsidRDefault="009E07F0" w:rsidP="00F06E6A">
            <w:r w:rsidRPr="00970765">
              <w:t>16</w:t>
            </w:r>
          </w:p>
        </w:tc>
        <w:tc>
          <w:tcPr>
            <w:tcW w:w="2492" w:type="dxa"/>
          </w:tcPr>
          <w:p w:rsidR="009E07F0" w:rsidRPr="00970765" w:rsidRDefault="009E07F0" w:rsidP="00F06E6A">
            <w:r w:rsidRPr="00970765">
              <w:t>67.07</w:t>
            </w:r>
          </w:p>
        </w:tc>
        <w:tc>
          <w:tcPr>
            <w:tcW w:w="1869" w:type="dxa"/>
          </w:tcPr>
          <w:p w:rsidR="009E07F0" w:rsidRPr="00970765" w:rsidRDefault="009E07F0" w:rsidP="00F06E6A">
            <w:r w:rsidRPr="00970765">
              <w:t>0.00658</w:t>
            </w:r>
          </w:p>
        </w:tc>
        <w:tc>
          <w:tcPr>
            <w:tcW w:w="2726" w:type="dxa"/>
          </w:tcPr>
          <w:p w:rsidR="009E07F0" w:rsidRPr="00970765" w:rsidRDefault="009E07F0" w:rsidP="00F06E6A">
            <w:r w:rsidRPr="00970765">
              <w:t>37.9008</w:t>
            </w:r>
          </w:p>
        </w:tc>
      </w:tr>
      <w:tr w:rsidR="009E07F0" w:rsidRPr="00970765" w:rsidTr="00810847">
        <w:trPr>
          <w:jc w:val="center"/>
        </w:trPr>
        <w:tc>
          <w:tcPr>
            <w:tcW w:w="1271" w:type="dxa"/>
          </w:tcPr>
          <w:p w:rsidR="009E07F0" w:rsidRPr="00970765" w:rsidRDefault="009E07F0" w:rsidP="00F06E6A">
            <w:r w:rsidRPr="00970765">
              <w:t>1</w:t>
            </w:r>
            <w:r w:rsidR="00810847" w:rsidRPr="00970765">
              <w:t>5</w:t>
            </w:r>
          </w:p>
        </w:tc>
        <w:tc>
          <w:tcPr>
            <w:tcW w:w="1276" w:type="dxa"/>
          </w:tcPr>
          <w:p w:rsidR="009E07F0" w:rsidRPr="00970765" w:rsidRDefault="009E07F0" w:rsidP="00F06E6A">
            <w:r w:rsidRPr="00970765">
              <w:t>18</w:t>
            </w:r>
          </w:p>
        </w:tc>
        <w:tc>
          <w:tcPr>
            <w:tcW w:w="2492" w:type="dxa"/>
          </w:tcPr>
          <w:p w:rsidR="009E07F0" w:rsidRPr="00970765" w:rsidRDefault="009E07F0" w:rsidP="00F06E6A">
            <w:r w:rsidRPr="00970765">
              <w:t>55.44</w:t>
            </w:r>
          </w:p>
        </w:tc>
        <w:tc>
          <w:tcPr>
            <w:tcW w:w="1869" w:type="dxa"/>
          </w:tcPr>
          <w:p w:rsidR="009E07F0" w:rsidRPr="00970765" w:rsidRDefault="009E07F0" w:rsidP="00F06E6A">
            <w:r w:rsidRPr="00970765">
              <w:t>0.0064</w:t>
            </w:r>
          </w:p>
        </w:tc>
        <w:tc>
          <w:tcPr>
            <w:tcW w:w="2726" w:type="dxa"/>
          </w:tcPr>
          <w:p w:rsidR="009E07F0" w:rsidRPr="00970765" w:rsidRDefault="009E07F0" w:rsidP="00F06E6A">
            <w:r w:rsidRPr="00970765">
              <w:t>41.4720</w:t>
            </w:r>
          </w:p>
        </w:tc>
      </w:tr>
      <w:tr w:rsidR="009E07F0" w:rsidRPr="00970765" w:rsidTr="00810847">
        <w:trPr>
          <w:jc w:val="center"/>
        </w:trPr>
        <w:tc>
          <w:tcPr>
            <w:tcW w:w="1271" w:type="dxa"/>
          </w:tcPr>
          <w:p w:rsidR="009E07F0" w:rsidRPr="00970765" w:rsidRDefault="009E07F0" w:rsidP="00F06E6A">
            <w:r w:rsidRPr="00970765">
              <w:t>1</w:t>
            </w:r>
            <w:r w:rsidR="00810847" w:rsidRPr="00970765">
              <w:t>6</w:t>
            </w:r>
          </w:p>
        </w:tc>
        <w:tc>
          <w:tcPr>
            <w:tcW w:w="1276" w:type="dxa"/>
          </w:tcPr>
          <w:p w:rsidR="009E07F0" w:rsidRPr="00970765" w:rsidRDefault="009E07F0" w:rsidP="00F06E6A">
            <w:r w:rsidRPr="00970765">
              <w:t>20</w:t>
            </w:r>
          </w:p>
        </w:tc>
        <w:tc>
          <w:tcPr>
            <w:tcW w:w="2492" w:type="dxa"/>
          </w:tcPr>
          <w:p w:rsidR="009E07F0" w:rsidRPr="00970765" w:rsidRDefault="009E07F0" w:rsidP="00F06E6A">
            <w:r w:rsidRPr="00970765">
              <w:t>43.3</w:t>
            </w:r>
          </w:p>
        </w:tc>
        <w:tc>
          <w:tcPr>
            <w:tcW w:w="1869" w:type="dxa"/>
          </w:tcPr>
          <w:p w:rsidR="009E07F0" w:rsidRPr="00970765" w:rsidRDefault="009E07F0" w:rsidP="00F06E6A">
            <w:r w:rsidRPr="00970765">
              <w:t>0.00572</w:t>
            </w:r>
          </w:p>
        </w:tc>
        <w:tc>
          <w:tcPr>
            <w:tcW w:w="2726" w:type="dxa"/>
          </w:tcPr>
          <w:p w:rsidR="009E07F0" w:rsidRPr="00970765" w:rsidRDefault="009E07F0" w:rsidP="00F06E6A">
            <w:r w:rsidRPr="00970765">
              <w:t>41.1840</w:t>
            </w:r>
          </w:p>
        </w:tc>
      </w:tr>
      <w:tr w:rsidR="009E07F0" w:rsidRPr="00970765" w:rsidTr="00810847">
        <w:trPr>
          <w:jc w:val="center"/>
        </w:trPr>
        <w:tc>
          <w:tcPr>
            <w:tcW w:w="1271" w:type="dxa"/>
          </w:tcPr>
          <w:p w:rsidR="009E07F0" w:rsidRPr="00970765" w:rsidRDefault="009E07F0" w:rsidP="00F06E6A">
            <w:r w:rsidRPr="00970765">
              <w:t>1</w:t>
            </w:r>
            <w:r w:rsidR="00810847" w:rsidRPr="00970765">
              <w:t>7</w:t>
            </w:r>
          </w:p>
        </w:tc>
        <w:tc>
          <w:tcPr>
            <w:tcW w:w="1276" w:type="dxa"/>
          </w:tcPr>
          <w:p w:rsidR="009E07F0" w:rsidRPr="00970765" w:rsidRDefault="009E07F0" w:rsidP="00F06E6A">
            <w:r w:rsidRPr="00970765">
              <w:t>22</w:t>
            </w:r>
          </w:p>
        </w:tc>
        <w:tc>
          <w:tcPr>
            <w:tcW w:w="2492" w:type="dxa"/>
          </w:tcPr>
          <w:p w:rsidR="009E07F0" w:rsidRPr="00970765" w:rsidRDefault="009E07F0" w:rsidP="00F06E6A">
            <w:r w:rsidRPr="00970765">
              <w:t>33.3</w:t>
            </w:r>
          </w:p>
        </w:tc>
        <w:tc>
          <w:tcPr>
            <w:tcW w:w="1869" w:type="dxa"/>
          </w:tcPr>
          <w:p w:rsidR="009E07F0" w:rsidRPr="00970765" w:rsidRDefault="009E07F0" w:rsidP="00F06E6A">
            <w:r w:rsidRPr="00970765">
              <w:t>0.00407</w:t>
            </w:r>
          </w:p>
        </w:tc>
        <w:tc>
          <w:tcPr>
            <w:tcW w:w="2726" w:type="dxa"/>
          </w:tcPr>
          <w:p w:rsidR="009E07F0" w:rsidRPr="00970765" w:rsidRDefault="009E07F0" w:rsidP="00F06E6A">
            <w:r w:rsidRPr="00970765">
              <w:t>32.2344</w:t>
            </w:r>
          </w:p>
        </w:tc>
      </w:tr>
      <w:tr w:rsidR="009E07F0" w:rsidRPr="00970765" w:rsidTr="00810847">
        <w:trPr>
          <w:jc w:val="center"/>
        </w:trPr>
        <w:tc>
          <w:tcPr>
            <w:tcW w:w="1271" w:type="dxa"/>
          </w:tcPr>
          <w:p w:rsidR="009E07F0" w:rsidRPr="00970765" w:rsidRDefault="009E07F0" w:rsidP="00F06E6A">
            <w:r w:rsidRPr="00970765">
              <w:t>1</w:t>
            </w:r>
            <w:r w:rsidR="00810847" w:rsidRPr="00970765">
              <w:t>8</w:t>
            </w:r>
          </w:p>
        </w:tc>
        <w:tc>
          <w:tcPr>
            <w:tcW w:w="1276" w:type="dxa"/>
          </w:tcPr>
          <w:p w:rsidR="009E07F0" w:rsidRPr="00970765" w:rsidRDefault="009E07F0" w:rsidP="00F06E6A">
            <w:r w:rsidRPr="00970765">
              <w:t>25</w:t>
            </w:r>
          </w:p>
        </w:tc>
        <w:tc>
          <w:tcPr>
            <w:tcW w:w="2492" w:type="dxa"/>
          </w:tcPr>
          <w:p w:rsidR="009E07F0" w:rsidRPr="00970765" w:rsidRDefault="009E07F0" w:rsidP="00F06E6A">
            <w:r w:rsidRPr="00970765">
              <w:t>28.66</w:t>
            </w:r>
          </w:p>
        </w:tc>
        <w:tc>
          <w:tcPr>
            <w:tcW w:w="1869" w:type="dxa"/>
          </w:tcPr>
          <w:p w:rsidR="009E07F0" w:rsidRPr="00970765" w:rsidRDefault="009E07F0" w:rsidP="00F06E6A">
            <w:r w:rsidRPr="00970765">
              <w:t>0.0007</w:t>
            </w:r>
          </w:p>
        </w:tc>
        <w:tc>
          <w:tcPr>
            <w:tcW w:w="2726" w:type="dxa"/>
          </w:tcPr>
          <w:p w:rsidR="009E07F0" w:rsidRPr="00970765" w:rsidRDefault="009E07F0" w:rsidP="00F06E6A">
            <w:r w:rsidRPr="00970765">
              <w:t>6.3000</w:t>
            </w:r>
          </w:p>
        </w:tc>
      </w:tr>
      <w:tr w:rsidR="009E07F0" w:rsidRPr="00970765" w:rsidTr="00810847">
        <w:trPr>
          <w:jc w:val="center"/>
        </w:trPr>
        <w:tc>
          <w:tcPr>
            <w:tcW w:w="1271" w:type="dxa"/>
          </w:tcPr>
          <w:p w:rsidR="009E07F0" w:rsidRPr="00970765" w:rsidRDefault="009E07F0" w:rsidP="00F06E6A">
            <w:r w:rsidRPr="00970765">
              <w:t>1</w:t>
            </w:r>
            <w:r w:rsidR="00810847" w:rsidRPr="00970765">
              <w:t>9</w:t>
            </w:r>
          </w:p>
        </w:tc>
        <w:tc>
          <w:tcPr>
            <w:tcW w:w="1276" w:type="dxa"/>
          </w:tcPr>
          <w:p w:rsidR="009E07F0" w:rsidRPr="00970765" w:rsidRDefault="009E07F0" w:rsidP="00F06E6A">
            <w:r w:rsidRPr="00970765">
              <w:t>27</w:t>
            </w:r>
          </w:p>
        </w:tc>
        <w:tc>
          <w:tcPr>
            <w:tcW w:w="2492" w:type="dxa"/>
          </w:tcPr>
          <w:p w:rsidR="009E07F0" w:rsidRPr="00970765" w:rsidRDefault="009E07F0" w:rsidP="00F06E6A">
            <w:r w:rsidRPr="00970765">
              <w:t>32</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0.9720</w:t>
            </w:r>
          </w:p>
        </w:tc>
      </w:tr>
      <w:tr w:rsidR="009E07F0" w:rsidRPr="00970765" w:rsidTr="00810847">
        <w:trPr>
          <w:jc w:val="center"/>
        </w:trPr>
        <w:tc>
          <w:tcPr>
            <w:tcW w:w="1271" w:type="dxa"/>
          </w:tcPr>
          <w:p w:rsidR="009E07F0" w:rsidRPr="00970765" w:rsidRDefault="009E07F0" w:rsidP="00F06E6A">
            <w:r w:rsidRPr="00970765">
              <w:t>2</w:t>
            </w:r>
            <w:r w:rsidR="00810847" w:rsidRPr="00970765">
              <w:t>0</w:t>
            </w:r>
          </w:p>
        </w:tc>
        <w:tc>
          <w:tcPr>
            <w:tcW w:w="1276" w:type="dxa"/>
          </w:tcPr>
          <w:p w:rsidR="009E07F0" w:rsidRPr="00970765" w:rsidRDefault="009E07F0" w:rsidP="00F06E6A">
            <w:r w:rsidRPr="00970765">
              <w:t>30</w:t>
            </w:r>
          </w:p>
        </w:tc>
        <w:tc>
          <w:tcPr>
            <w:tcW w:w="2492" w:type="dxa"/>
          </w:tcPr>
          <w:p w:rsidR="009E07F0" w:rsidRPr="00970765" w:rsidRDefault="009E07F0" w:rsidP="00F06E6A">
            <w:r w:rsidRPr="00970765">
              <w:t>40.06</w:t>
            </w:r>
          </w:p>
        </w:tc>
        <w:tc>
          <w:tcPr>
            <w:tcW w:w="1869" w:type="dxa"/>
          </w:tcPr>
          <w:p w:rsidR="009E07F0" w:rsidRPr="00970765" w:rsidRDefault="009E07F0" w:rsidP="00F06E6A">
            <w:r w:rsidRPr="00970765">
              <w:t>-0.00154</w:t>
            </w:r>
          </w:p>
        </w:tc>
        <w:tc>
          <w:tcPr>
            <w:tcW w:w="2726" w:type="dxa"/>
          </w:tcPr>
          <w:p w:rsidR="009E07F0" w:rsidRPr="00970765" w:rsidRDefault="009E07F0" w:rsidP="00F06E6A">
            <w:r w:rsidRPr="00970765">
              <w:t>-16.6320</w:t>
            </w:r>
          </w:p>
        </w:tc>
      </w:tr>
      <w:tr w:rsidR="009E07F0" w:rsidRPr="00970765" w:rsidTr="00810847">
        <w:trPr>
          <w:jc w:val="center"/>
        </w:trPr>
        <w:tc>
          <w:tcPr>
            <w:tcW w:w="1271" w:type="dxa"/>
          </w:tcPr>
          <w:p w:rsidR="009E07F0" w:rsidRPr="00970765" w:rsidRDefault="00810847" w:rsidP="00F06E6A">
            <w:r w:rsidRPr="00970765">
              <w:t>21</w:t>
            </w:r>
          </w:p>
        </w:tc>
        <w:tc>
          <w:tcPr>
            <w:tcW w:w="1276" w:type="dxa"/>
          </w:tcPr>
          <w:p w:rsidR="009E07F0" w:rsidRPr="00970765" w:rsidRDefault="009E07F0" w:rsidP="00F06E6A">
            <w:r w:rsidRPr="00970765">
              <w:t>35</w:t>
            </w:r>
          </w:p>
        </w:tc>
        <w:tc>
          <w:tcPr>
            <w:tcW w:w="2492" w:type="dxa"/>
          </w:tcPr>
          <w:p w:rsidR="009E07F0" w:rsidRPr="00970765" w:rsidRDefault="009E07F0" w:rsidP="00F06E6A">
            <w:r w:rsidRPr="00970765">
              <w:t>51.73</w:t>
            </w:r>
          </w:p>
        </w:tc>
        <w:tc>
          <w:tcPr>
            <w:tcW w:w="1869" w:type="dxa"/>
          </w:tcPr>
          <w:p w:rsidR="009E07F0" w:rsidRPr="00970765" w:rsidRDefault="009E07F0" w:rsidP="00F06E6A">
            <w:r w:rsidRPr="00970765">
              <w:t>-0.00151</w:t>
            </w:r>
          </w:p>
        </w:tc>
        <w:tc>
          <w:tcPr>
            <w:tcW w:w="2726" w:type="dxa"/>
          </w:tcPr>
          <w:p w:rsidR="009E07F0" w:rsidRPr="00970765" w:rsidRDefault="009E07F0" w:rsidP="00F06E6A">
            <w:r w:rsidRPr="00970765">
              <w:t>-19.0260</w:t>
            </w:r>
          </w:p>
        </w:tc>
      </w:tr>
      <w:tr w:rsidR="009E07F0" w:rsidRPr="00970765" w:rsidTr="00810847">
        <w:trPr>
          <w:jc w:val="center"/>
        </w:trPr>
        <w:tc>
          <w:tcPr>
            <w:tcW w:w="1271" w:type="dxa"/>
          </w:tcPr>
          <w:p w:rsidR="009E07F0" w:rsidRPr="00970765" w:rsidRDefault="00810847" w:rsidP="00F06E6A">
            <w:r w:rsidRPr="00970765">
              <w:t>22</w:t>
            </w:r>
          </w:p>
        </w:tc>
        <w:tc>
          <w:tcPr>
            <w:tcW w:w="1276" w:type="dxa"/>
          </w:tcPr>
          <w:p w:rsidR="009E07F0" w:rsidRPr="00970765" w:rsidRDefault="009E07F0" w:rsidP="00F06E6A">
            <w:r w:rsidRPr="00970765">
              <w:t>40</w:t>
            </w:r>
          </w:p>
        </w:tc>
        <w:tc>
          <w:tcPr>
            <w:tcW w:w="2492" w:type="dxa"/>
          </w:tcPr>
          <w:p w:rsidR="009E07F0" w:rsidRPr="00970765" w:rsidRDefault="009E07F0" w:rsidP="00F06E6A">
            <w:r w:rsidRPr="00970765">
              <w:t>59.4</w:t>
            </w:r>
          </w:p>
        </w:tc>
        <w:tc>
          <w:tcPr>
            <w:tcW w:w="1869" w:type="dxa"/>
          </w:tcPr>
          <w:p w:rsidR="009E07F0" w:rsidRPr="00970765" w:rsidRDefault="009E07F0" w:rsidP="00F06E6A">
            <w:r w:rsidRPr="00970765">
              <w:t>-0.0012</w:t>
            </w:r>
          </w:p>
        </w:tc>
        <w:tc>
          <w:tcPr>
            <w:tcW w:w="2726" w:type="dxa"/>
          </w:tcPr>
          <w:p w:rsidR="009E07F0" w:rsidRPr="00970765" w:rsidRDefault="009E07F0" w:rsidP="00F06E6A">
            <w:r w:rsidRPr="00970765">
              <w:t>-17.2800</w:t>
            </w:r>
          </w:p>
        </w:tc>
      </w:tr>
      <w:tr w:rsidR="009E07F0" w:rsidRPr="00970765" w:rsidTr="00810847">
        <w:trPr>
          <w:jc w:val="center"/>
        </w:trPr>
        <w:tc>
          <w:tcPr>
            <w:tcW w:w="1271" w:type="dxa"/>
          </w:tcPr>
          <w:p w:rsidR="009E07F0" w:rsidRPr="00970765" w:rsidRDefault="00810847" w:rsidP="00F06E6A">
            <w:r w:rsidRPr="00970765">
              <w:t>23</w:t>
            </w:r>
          </w:p>
        </w:tc>
        <w:tc>
          <w:tcPr>
            <w:tcW w:w="1276" w:type="dxa"/>
          </w:tcPr>
          <w:p w:rsidR="009E07F0" w:rsidRPr="00970765" w:rsidRDefault="009E07F0" w:rsidP="00F06E6A">
            <w:r w:rsidRPr="00970765">
              <w:t>45</w:t>
            </w:r>
          </w:p>
        </w:tc>
        <w:tc>
          <w:tcPr>
            <w:tcW w:w="2492" w:type="dxa"/>
          </w:tcPr>
          <w:p w:rsidR="009E07F0" w:rsidRPr="00970765" w:rsidRDefault="009E07F0" w:rsidP="00F06E6A">
            <w:r w:rsidRPr="00970765">
              <w:t>64.5</w:t>
            </w:r>
          </w:p>
        </w:tc>
        <w:tc>
          <w:tcPr>
            <w:tcW w:w="1869" w:type="dxa"/>
          </w:tcPr>
          <w:p w:rsidR="009E07F0" w:rsidRPr="00970765" w:rsidRDefault="009E07F0" w:rsidP="00F06E6A">
            <w:r w:rsidRPr="00970765">
              <w:t>-0.0009</w:t>
            </w:r>
          </w:p>
        </w:tc>
        <w:tc>
          <w:tcPr>
            <w:tcW w:w="2726" w:type="dxa"/>
          </w:tcPr>
          <w:p w:rsidR="009E07F0" w:rsidRPr="00970765" w:rsidRDefault="009E07F0" w:rsidP="00F06E6A">
            <w:r w:rsidRPr="00970765">
              <w:t>-14.5800</w:t>
            </w:r>
          </w:p>
        </w:tc>
      </w:tr>
      <w:tr w:rsidR="009E07F0" w:rsidRPr="00970765" w:rsidTr="00810847">
        <w:trPr>
          <w:jc w:val="center"/>
        </w:trPr>
        <w:tc>
          <w:tcPr>
            <w:tcW w:w="1271" w:type="dxa"/>
          </w:tcPr>
          <w:p w:rsidR="009E07F0" w:rsidRPr="00970765" w:rsidRDefault="00810847" w:rsidP="00F06E6A">
            <w:r w:rsidRPr="00970765">
              <w:t>24</w:t>
            </w:r>
          </w:p>
        </w:tc>
        <w:tc>
          <w:tcPr>
            <w:tcW w:w="1276" w:type="dxa"/>
          </w:tcPr>
          <w:p w:rsidR="009E07F0" w:rsidRPr="00970765" w:rsidRDefault="009E07F0" w:rsidP="00F06E6A">
            <w:r w:rsidRPr="00970765">
              <w:t>50</w:t>
            </w:r>
          </w:p>
        </w:tc>
        <w:tc>
          <w:tcPr>
            <w:tcW w:w="2492" w:type="dxa"/>
          </w:tcPr>
          <w:p w:rsidR="009E07F0" w:rsidRPr="00970765" w:rsidRDefault="009E07F0" w:rsidP="00F06E6A">
            <w:r w:rsidRPr="00970765">
              <w:t>67.96</w:t>
            </w:r>
          </w:p>
        </w:tc>
        <w:tc>
          <w:tcPr>
            <w:tcW w:w="1869" w:type="dxa"/>
          </w:tcPr>
          <w:p w:rsidR="009E07F0" w:rsidRPr="00970765" w:rsidRDefault="009E07F0" w:rsidP="00F06E6A">
            <w:r w:rsidRPr="00970765">
              <w:t>-0.0007</w:t>
            </w:r>
          </w:p>
        </w:tc>
        <w:tc>
          <w:tcPr>
            <w:tcW w:w="2726" w:type="dxa"/>
          </w:tcPr>
          <w:p w:rsidR="009E07F0" w:rsidRPr="00970765" w:rsidRDefault="009E07F0" w:rsidP="00F06E6A">
            <w:r w:rsidRPr="00970765">
              <w:t>-12.6000</w:t>
            </w:r>
          </w:p>
        </w:tc>
      </w:tr>
      <w:tr w:rsidR="009E07F0" w:rsidRPr="00970765" w:rsidTr="00810847">
        <w:trPr>
          <w:jc w:val="center"/>
        </w:trPr>
        <w:tc>
          <w:tcPr>
            <w:tcW w:w="1271" w:type="dxa"/>
          </w:tcPr>
          <w:p w:rsidR="009E07F0" w:rsidRPr="00970765" w:rsidRDefault="00810847" w:rsidP="00F06E6A">
            <w:r w:rsidRPr="00970765">
              <w:t>25</w:t>
            </w:r>
          </w:p>
        </w:tc>
        <w:tc>
          <w:tcPr>
            <w:tcW w:w="1276" w:type="dxa"/>
          </w:tcPr>
          <w:p w:rsidR="009E07F0" w:rsidRPr="00970765" w:rsidRDefault="009E07F0" w:rsidP="00F06E6A">
            <w:r w:rsidRPr="00970765">
              <w:t>60</w:t>
            </w:r>
          </w:p>
        </w:tc>
        <w:tc>
          <w:tcPr>
            <w:tcW w:w="2492" w:type="dxa"/>
          </w:tcPr>
          <w:p w:rsidR="009E07F0" w:rsidRPr="00970765" w:rsidRDefault="009E07F0" w:rsidP="00F06E6A">
            <w:r w:rsidRPr="00970765">
              <w:t>72.2</w:t>
            </w:r>
          </w:p>
        </w:tc>
        <w:tc>
          <w:tcPr>
            <w:tcW w:w="1869" w:type="dxa"/>
          </w:tcPr>
          <w:p w:rsidR="009E07F0" w:rsidRPr="00970765" w:rsidRDefault="009E07F0" w:rsidP="00F06E6A">
            <w:r w:rsidRPr="00970765">
              <w:t>-0.0004</w:t>
            </w:r>
          </w:p>
        </w:tc>
        <w:tc>
          <w:tcPr>
            <w:tcW w:w="2726" w:type="dxa"/>
          </w:tcPr>
          <w:p w:rsidR="009E07F0" w:rsidRPr="00970765" w:rsidRDefault="009E07F0" w:rsidP="00F06E6A">
            <w:r w:rsidRPr="00970765">
              <w:t>-8.6400</w:t>
            </w:r>
          </w:p>
        </w:tc>
      </w:tr>
      <w:tr w:rsidR="009E07F0" w:rsidRPr="00970765" w:rsidTr="00810847">
        <w:trPr>
          <w:jc w:val="center"/>
        </w:trPr>
        <w:tc>
          <w:tcPr>
            <w:tcW w:w="1271" w:type="dxa"/>
          </w:tcPr>
          <w:p w:rsidR="009E07F0" w:rsidRPr="00970765" w:rsidRDefault="00810847" w:rsidP="00F06E6A">
            <w:r w:rsidRPr="00970765">
              <w:t>26</w:t>
            </w:r>
          </w:p>
        </w:tc>
        <w:tc>
          <w:tcPr>
            <w:tcW w:w="1276" w:type="dxa"/>
          </w:tcPr>
          <w:p w:rsidR="009E07F0" w:rsidRPr="00970765" w:rsidRDefault="009E07F0" w:rsidP="00F06E6A">
            <w:r w:rsidRPr="00970765">
              <w:t>70</w:t>
            </w:r>
          </w:p>
        </w:tc>
        <w:tc>
          <w:tcPr>
            <w:tcW w:w="2492" w:type="dxa"/>
          </w:tcPr>
          <w:p w:rsidR="009E07F0" w:rsidRPr="00970765" w:rsidRDefault="009E07F0" w:rsidP="00F06E6A">
            <w:r w:rsidRPr="00970765">
              <w:t>74.628</w:t>
            </w:r>
          </w:p>
        </w:tc>
        <w:tc>
          <w:tcPr>
            <w:tcW w:w="1869" w:type="dxa"/>
          </w:tcPr>
          <w:p w:rsidR="009E07F0" w:rsidRPr="00970765" w:rsidRDefault="009E07F0" w:rsidP="00F06E6A">
            <w:r w:rsidRPr="00970765">
              <w:t>-0.00022</w:t>
            </w:r>
          </w:p>
        </w:tc>
        <w:tc>
          <w:tcPr>
            <w:tcW w:w="2726" w:type="dxa"/>
          </w:tcPr>
          <w:p w:rsidR="009E07F0" w:rsidRPr="00970765" w:rsidRDefault="009E07F0" w:rsidP="00F06E6A">
            <w:r w:rsidRPr="00970765">
              <w:t>-5.5440</w:t>
            </w:r>
          </w:p>
        </w:tc>
      </w:tr>
      <w:tr w:rsidR="009E07F0" w:rsidRPr="00970765" w:rsidTr="00810847">
        <w:trPr>
          <w:jc w:val="center"/>
        </w:trPr>
        <w:tc>
          <w:tcPr>
            <w:tcW w:w="1271" w:type="dxa"/>
          </w:tcPr>
          <w:p w:rsidR="009E07F0" w:rsidRPr="00970765" w:rsidRDefault="00810847" w:rsidP="00F06E6A">
            <w:r w:rsidRPr="00970765">
              <w:t>27</w:t>
            </w:r>
          </w:p>
        </w:tc>
        <w:tc>
          <w:tcPr>
            <w:tcW w:w="1276" w:type="dxa"/>
          </w:tcPr>
          <w:p w:rsidR="009E07F0" w:rsidRPr="00970765" w:rsidRDefault="009E07F0" w:rsidP="00F06E6A">
            <w:r w:rsidRPr="00970765">
              <w:t>80</w:t>
            </w:r>
          </w:p>
        </w:tc>
        <w:tc>
          <w:tcPr>
            <w:tcW w:w="2492" w:type="dxa"/>
          </w:tcPr>
          <w:p w:rsidR="009E07F0" w:rsidRPr="00970765" w:rsidRDefault="009E07F0" w:rsidP="00F06E6A">
            <w:r w:rsidRPr="00970765">
              <w:t>76.15</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-2.8800</w:t>
            </w:r>
          </w:p>
        </w:tc>
      </w:tr>
      <w:tr w:rsidR="009E07F0" w:rsidRPr="00970765" w:rsidTr="00810847">
        <w:trPr>
          <w:jc w:val="center"/>
        </w:trPr>
        <w:tc>
          <w:tcPr>
            <w:tcW w:w="1271" w:type="dxa"/>
          </w:tcPr>
          <w:p w:rsidR="009E07F0" w:rsidRPr="00970765" w:rsidRDefault="00810847" w:rsidP="00F06E6A">
            <w:r w:rsidRPr="00970765">
              <w:t>28</w:t>
            </w:r>
          </w:p>
        </w:tc>
        <w:tc>
          <w:tcPr>
            <w:tcW w:w="1276" w:type="dxa"/>
          </w:tcPr>
          <w:p w:rsidR="009E07F0" w:rsidRPr="00970765" w:rsidRDefault="009E07F0" w:rsidP="00F06E6A">
            <w:r w:rsidRPr="00970765">
              <w:t>90</w:t>
            </w:r>
          </w:p>
        </w:tc>
        <w:tc>
          <w:tcPr>
            <w:tcW w:w="2492" w:type="dxa"/>
          </w:tcPr>
          <w:p w:rsidR="009E07F0" w:rsidRPr="00970765" w:rsidRDefault="009E07F0" w:rsidP="00F06E6A">
            <w:r w:rsidRPr="00970765">
              <w:t>77.2</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-3.2400</w:t>
            </w:r>
          </w:p>
        </w:tc>
      </w:tr>
      <w:tr w:rsidR="009E07F0" w:rsidRPr="00970765" w:rsidTr="00810847">
        <w:trPr>
          <w:jc w:val="center"/>
        </w:trPr>
        <w:tc>
          <w:tcPr>
            <w:tcW w:w="1271" w:type="dxa"/>
          </w:tcPr>
          <w:p w:rsidR="009E07F0" w:rsidRPr="00970765" w:rsidRDefault="00810847" w:rsidP="00F06E6A">
            <w:r w:rsidRPr="00970765">
              <w:t>29</w:t>
            </w:r>
          </w:p>
        </w:tc>
        <w:tc>
          <w:tcPr>
            <w:tcW w:w="1276" w:type="dxa"/>
          </w:tcPr>
          <w:p w:rsidR="009E07F0" w:rsidRPr="00970765" w:rsidRDefault="009E07F0" w:rsidP="00F06E6A">
            <w:r w:rsidRPr="00970765">
              <w:t>100</w:t>
            </w:r>
          </w:p>
        </w:tc>
        <w:tc>
          <w:tcPr>
            <w:tcW w:w="2492" w:type="dxa"/>
          </w:tcPr>
          <w:p w:rsidR="009E07F0" w:rsidRPr="00970765" w:rsidRDefault="009E07F0" w:rsidP="00F06E6A">
            <w:r w:rsidRPr="00970765">
              <w:t>77.95</w:t>
            </w:r>
          </w:p>
        </w:tc>
        <w:tc>
          <w:tcPr>
            <w:tcW w:w="1869" w:type="dxa"/>
          </w:tcPr>
          <w:p w:rsidR="009E07F0" w:rsidRPr="00970765" w:rsidRDefault="009E07F0" w:rsidP="00F06E6A">
            <w:r w:rsidRPr="00970765">
              <w:t>0</w:t>
            </w:r>
          </w:p>
        </w:tc>
        <w:tc>
          <w:tcPr>
            <w:tcW w:w="2726" w:type="dxa"/>
          </w:tcPr>
          <w:p w:rsidR="009E07F0" w:rsidRPr="00970765" w:rsidRDefault="009E07F0" w:rsidP="00F06E6A">
            <w:r w:rsidRPr="00970765">
              <w:t>0</w:t>
            </w:r>
          </w:p>
        </w:tc>
      </w:tr>
    </w:tbl>
    <w:p w:rsidR="00542941" w:rsidRDefault="00542941" w:rsidP="00A2252C">
      <w:pPr>
        <w:pStyle w:val="1"/>
        <w:rPr>
          <w:ins w:id="482" w:author="Пользователь Windows" w:date="2018-12-10T11:01:00Z"/>
        </w:rPr>
        <w:sectPr w:rsidR="00542941" w:rsidSect="007220AE">
          <w:headerReference w:type="default" r:id="rId373"/>
          <w:pgSz w:w="11906" w:h="16838"/>
          <w:pgMar w:top="1134" w:right="851" w:bottom="1134" w:left="1701" w:header="708" w:footer="708" w:gutter="0"/>
          <w:cols w:space="708"/>
          <w:docGrid w:linePitch="360"/>
        </w:sectPr>
      </w:pPr>
    </w:p>
    <w:p w:rsidR="009E07F0" w:rsidRPr="00970765" w:rsidRDefault="009E07F0" w:rsidP="00A2252C">
      <w:pPr>
        <w:pStyle w:val="1"/>
      </w:pPr>
    </w:p>
    <w:p w:rsidR="00065810" w:rsidRPr="00970765" w:rsidRDefault="00065810" w:rsidP="00542941">
      <w:pPr>
        <w:pStyle w:val="diplomapictures"/>
        <w:rPr>
          <w:noProof w:val="0"/>
        </w:rPr>
        <w:pPrChange w:id="483" w:author="Пользователь Windows" w:date="2018-12-10T11:06:00Z">
          <w:pPr>
            <w:pStyle w:val="diplomapictures"/>
          </w:pPr>
        </w:pPrChange>
      </w:pPr>
      <w:r w:rsidRPr="00970765">
        <w:rPr>
          <w:lang w:val="ru-RU"/>
        </w:rPr>
        <w:drawing>
          <wp:inline distT="0" distB="0" distL="0" distR="0" wp14:anchorId="213F724D" wp14:editId="1A10A7D3">
            <wp:extent cx="9533936" cy="43516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74">
                      <a:extLst>
                        <a:ext uri="{28A0092B-C50C-407E-A947-70E740481C1C}">
                          <a14:useLocalDpi xmlns:a14="http://schemas.microsoft.com/office/drawing/2010/main" val="0"/>
                        </a:ext>
                      </a:extLst>
                    </a:blip>
                    <a:srcRect l="10296" t="3148" r="6709" b="6963"/>
                    <a:stretch/>
                  </pic:blipFill>
                  <pic:spPr bwMode="auto">
                    <a:xfrm>
                      <a:off x="0" y="0"/>
                      <a:ext cx="9596403" cy="4380167"/>
                    </a:xfrm>
                    <a:prstGeom prst="rect">
                      <a:avLst/>
                    </a:prstGeom>
                    <a:noFill/>
                    <a:ln>
                      <a:noFill/>
                    </a:ln>
                    <a:extLst>
                      <a:ext uri="{53640926-AAD7-44D8-BBD7-CCE9431645EC}">
                        <a14:shadowObscured xmlns:a14="http://schemas.microsoft.com/office/drawing/2010/main"/>
                      </a:ext>
                    </a:extLst>
                  </pic:spPr>
                </pic:pic>
              </a:graphicData>
            </a:graphic>
          </wp:inline>
        </w:drawing>
      </w:r>
    </w:p>
    <w:p w:rsidR="00542941" w:rsidRDefault="00065810" w:rsidP="00542941">
      <w:pPr>
        <w:pStyle w:val="diplomapictures"/>
        <w:rPr>
          <w:ins w:id="484" w:author="Пользователь Windows" w:date="2018-12-10T11:01:00Z"/>
        </w:rPr>
        <w:sectPr w:rsidR="00542941" w:rsidSect="00542941">
          <w:pgSz w:w="16838" w:h="11906" w:orient="landscape"/>
          <w:pgMar w:top="1701" w:right="1134" w:bottom="851" w:left="1134" w:header="708" w:footer="708" w:gutter="0"/>
          <w:cols w:space="708"/>
          <w:docGrid w:linePitch="381"/>
          <w:sectPrChange w:id="485" w:author="Пользователь Windows" w:date="2018-12-10T11:02:00Z">
            <w:sectPr w:rsidR="00542941" w:rsidSect="00542941">
              <w:pgSz w:w="11906" w:h="16838" w:orient="portrait"/>
              <w:pgMar w:top="1134" w:right="851" w:bottom="1134" w:left="1701" w:header="708" w:footer="708" w:gutter="0"/>
              <w:docGrid w:linePitch="360"/>
            </w:sectPr>
          </w:sectPrChange>
        </w:sectPr>
        <w:pPrChange w:id="486" w:author="Пользователь Windows" w:date="2018-12-10T11:06:00Z">
          <w:pPr>
            <w:pStyle w:val="diplomapictures"/>
          </w:pPr>
        </w:pPrChange>
      </w:pPr>
      <w:bookmarkStart w:id="487" w:name="_Ref532024619"/>
      <w:r w:rsidRPr="00970765">
        <w:t>Рисунок</w:t>
      </w:r>
      <w:r w:rsidR="00F2234E" w:rsidRPr="00970765">
        <w:t xml:space="preserve">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12</w:t>
      </w:r>
      <w:r w:rsidR="00F2234E" w:rsidRPr="00970765">
        <w:fldChar w:fldCharType="end"/>
      </w:r>
      <w:bookmarkEnd w:id="487"/>
      <w:r w:rsidR="00F2234E" w:rsidRPr="00970765">
        <w:t xml:space="preserve"> </w:t>
      </w:r>
      <w:r w:rsidRPr="00970765">
        <w:t>– ЛАЧХ та ЛФЧХ контуру регулювання швидкості на основі моделювання системи регулювання швидкості з двомасовим об’єктом</w:t>
      </w:r>
    </w:p>
    <w:p w:rsidR="00065810" w:rsidRPr="00970765" w:rsidDel="00542941" w:rsidRDefault="00065810" w:rsidP="00F2234E">
      <w:pPr>
        <w:pStyle w:val="diplomapictures"/>
        <w:rPr>
          <w:del w:id="488" w:author="Пользователь Windows" w:date="2018-12-10T11:02:00Z"/>
          <w:noProof w:val="0"/>
        </w:rPr>
      </w:pPr>
    </w:p>
    <w:p w:rsidR="008561D0" w:rsidRPr="00970765" w:rsidRDefault="008561D0" w:rsidP="008561D0">
      <w:pPr>
        <w:spacing w:after="0" w:line="360" w:lineRule="auto"/>
        <w:jc w:val="both"/>
        <w:rPr>
          <w:rFonts w:cs="Times New Roman"/>
          <w:szCs w:val="28"/>
        </w:rPr>
      </w:pPr>
      <w:r w:rsidRPr="00970765">
        <w:rPr>
          <w:rFonts w:cs="Times New Roman"/>
          <w:szCs w:val="28"/>
        </w:rPr>
        <w:t>Як видно з результатів експериментального тестування та математичного моделювання системи керування швидкістю з двомасовим об’єктовим (рис. ри</w:t>
      </w:r>
      <w:r w:rsidR="00F2234E" w:rsidRPr="00970765">
        <w:rPr>
          <w:rFonts w:cs="Times New Roman"/>
          <w:szCs w:val="28"/>
        </w:rPr>
        <w:t>с.</w:t>
      </w:r>
      <w:ins w:id="489" w:author="Пользователь Windows" w:date="2018-12-10T10:55:00Z">
        <w:r w:rsidR="00525855">
          <w:rPr>
            <w:rFonts w:cs="Times New Roman"/>
            <w:szCs w:val="28"/>
          </w:rPr>
          <w:t> </w:t>
        </w:r>
      </w:ins>
      <w:r w:rsidR="00F2234E" w:rsidRPr="00970765">
        <w:rPr>
          <w:rFonts w:cs="Times New Roman"/>
          <w:szCs w:val="28"/>
        </w:rPr>
        <w:fldChar w:fldCharType="begin"/>
      </w:r>
      <w:r w:rsidR="00F2234E" w:rsidRPr="00970765">
        <w:rPr>
          <w:rFonts w:cs="Times New Roman"/>
          <w:szCs w:val="28"/>
        </w:rPr>
        <w:instrText xml:space="preserve"> REF _Ref532024642 \h </w:instrText>
      </w:r>
      <w:r w:rsidR="009347A9" w:rsidRPr="00970765">
        <w:rPr>
          <w:rFonts w:cs="Times New Roman"/>
          <w:szCs w:val="28"/>
        </w:rPr>
        <w:instrText xml:space="preserve"> \* MERGEFORMAT </w:instrText>
      </w:r>
      <w:r w:rsidR="00F2234E" w:rsidRPr="00970765">
        <w:rPr>
          <w:rFonts w:cs="Times New Roman"/>
          <w:szCs w:val="28"/>
        </w:rPr>
      </w:r>
      <w:r w:rsidR="00F2234E" w:rsidRPr="00970765">
        <w:rPr>
          <w:rFonts w:cs="Times New Roman"/>
          <w:szCs w:val="28"/>
        </w:rPr>
        <w:fldChar w:fldCharType="separate"/>
      </w:r>
      <w:del w:id="490" w:author="Пользователь Windows" w:date="2018-12-10T10:55:00Z">
        <w:r w:rsidR="009D4FFD" w:rsidRPr="00970765" w:rsidDel="00525855">
          <w:delText>Рисунок</w:delText>
        </w:r>
        <w:r w:rsidR="009D4FFD" w:rsidRPr="00970765" w:rsidDel="00525855">
          <w:rPr>
            <w:noProof/>
          </w:rPr>
          <w:delText xml:space="preserve"> </w:delText>
        </w:r>
      </w:del>
      <w:r w:rsidR="009D4FFD">
        <w:t>5</w:t>
      </w:r>
      <w:r w:rsidR="009D4FFD" w:rsidRPr="00970765">
        <w:rPr>
          <w:noProof/>
        </w:rPr>
        <w:t>.</w:t>
      </w:r>
      <w:r w:rsidR="009D4FFD">
        <w:rPr>
          <w:noProof/>
        </w:rPr>
        <w:t>6</w:t>
      </w:r>
      <w:r w:rsidR="00F2234E" w:rsidRPr="00970765">
        <w:rPr>
          <w:rFonts w:cs="Times New Roman"/>
          <w:szCs w:val="28"/>
        </w:rPr>
        <w:fldChar w:fldCharType="end"/>
      </w:r>
      <w:r w:rsidR="00F2234E" w:rsidRPr="00970765">
        <w:rPr>
          <w:rFonts w:cs="Times New Roman"/>
          <w:szCs w:val="28"/>
        </w:rPr>
        <w:t xml:space="preserve"> – рис.</w:t>
      </w:r>
      <w:ins w:id="491" w:author="Пользователь Windows" w:date="2018-12-10T10:55:00Z">
        <w:r w:rsidR="00525855">
          <w:rPr>
            <w:rFonts w:cs="Times New Roman"/>
            <w:szCs w:val="28"/>
            <w:lang w:val="ru-RU"/>
          </w:rPr>
          <w:t> </w:t>
        </w:r>
      </w:ins>
      <w:del w:id="492" w:author="Пользователь Windows" w:date="2018-12-10T10:55:00Z">
        <w:r w:rsidR="00F2234E" w:rsidRPr="00970765" w:rsidDel="00525855">
          <w:rPr>
            <w:rFonts w:cs="Times New Roman"/>
            <w:szCs w:val="28"/>
          </w:rPr>
          <w:delText xml:space="preserve"> </w:delText>
        </w:r>
      </w:del>
      <w:r w:rsidR="00F2234E" w:rsidRPr="00970765">
        <w:rPr>
          <w:rFonts w:cs="Times New Roman"/>
          <w:szCs w:val="28"/>
        </w:rPr>
        <w:fldChar w:fldCharType="begin"/>
      </w:r>
      <w:r w:rsidR="00F2234E" w:rsidRPr="00970765">
        <w:rPr>
          <w:rFonts w:cs="Times New Roman"/>
          <w:szCs w:val="28"/>
        </w:rPr>
        <w:instrText xml:space="preserve"> REF _Ref532024619 \h </w:instrText>
      </w:r>
      <w:r w:rsidR="009347A9" w:rsidRPr="00970765">
        <w:rPr>
          <w:rFonts w:cs="Times New Roman"/>
          <w:szCs w:val="28"/>
        </w:rPr>
        <w:instrText xml:space="preserve"> \* MERGEFORMAT </w:instrText>
      </w:r>
      <w:r w:rsidR="00F2234E" w:rsidRPr="00970765">
        <w:rPr>
          <w:rFonts w:cs="Times New Roman"/>
          <w:szCs w:val="28"/>
        </w:rPr>
      </w:r>
      <w:r w:rsidR="00F2234E" w:rsidRPr="00970765">
        <w:rPr>
          <w:rFonts w:cs="Times New Roman"/>
          <w:szCs w:val="28"/>
        </w:rPr>
        <w:fldChar w:fldCharType="separate"/>
      </w:r>
      <w:del w:id="493" w:author="Пользователь Windows" w:date="2018-12-10T10:55:00Z">
        <w:r w:rsidR="009D4FFD" w:rsidRPr="00970765" w:rsidDel="00525855">
          <w:delText xml:space="preserve">Рисунок </w:delText>
        </w:r>
      </w:del>
      <w:r w:rsidR="009D4FFD">
        <w:t>5</w:t>
      </w:r>
      <w:r w:rsidR="009D4FFD" w:rsidRPr="00970765">
        <w:t>.</w:t>
      </w:r>
      <w:r w:rsidR="009D4FFD">
        <w:rPr>
          <w:noProof/>
        </w:rPr>
        <w:t>12</w:t>
      </w:r>
      <w:r w:rsidR="00F2234E" w:rsidRPr="00970765">
        <w:rPr>
          <w:rFonts w:cs="Times New Roman"/>
          <w:szCs w:val="28"/>
        </w:rPr>
        <w:fldChar w:fldCharType="end"/>
      </w:r>
      <w:r w:rsidRPr="00970765">
        <w:rPr>
          <w:rFonts w:cs="Times New Roman"/>
          <w:szCs w:val="28"/>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00941A35" w:rsidRPr="00970765">
        <w:rPr>
          <w:rFonts w:cs="Times New Roman"/>
          <w:position w:val="-12"/>
          <w:szCs w:val="28"/>
        </w:rPr>
        <w:object w:dxaOrig="2439" w:dyaOrig="380">
          <v:shape id="_x0000_i1194" type="#_x0000_t75" style="width:120.75pt;height:19.5pt" o:ole="">
            <v:imagedata r:id="rId375" o:title=""/>
          </v:shape>
          <o:OLEObject Type="Embed" ProgID="Equation.DSMT4" ShapeID="_x0000_i1194" DrawAspect="Content" ObjectID="_1605947640" r:id="rId376"/>
        </w:object>
      </w:r>
      <w:r w:rsidRPr="00970765">
        <w:rPr>
          <w:rFonts w:cs="Times New Roman"/>
          <w:szCs w:val="28"/>
        </w:rPr>
        <w:t xml:space="preserve">, 25 рад/с для П регулятора з коефіцієнтом </w:t>
      </w:r>
      <w:r w:rsidR="00941A35" w:rsidRPr="00970765">
        <w:rPr>
          <w:rFonts w:cs="Times New Roman"/>
          <w:position w:val="-12"/>
          <w:szCs w:val="28"/>
        </w:rPr>
        <w:object w:dxaOrig="2380" w:dyaOrig="380">
          <v:shape id="_x0000_i1195" type="#_x0000_t75" style="width:117.75pt;height:19.5pt" o:ole="">
            <v:imagedata r:id="rId377" o:title=""/>
          </v:shape>
          <o:OLEObject Type="Embed" ProgID="Equation.DSMT4" ShapeID="_x0000_i1195" DrawAspect="Content" ObjectID="_1605947641" r:id="rId378"/>
        </w:object>
      </w:r>
      <w:r w:rsidRPr="00970765">
        <w:rPr>
          <w:rFonts w:cs="Times New Roman"/>
          <w:szCs w:val="28"/>
        </w:rPr>
        <w:t xml:space="preserve"> та 45 рад/с для П регулятора з коефіцієнтом  </w:t>
      </w:r>
      <w:r w:rsidR="00941A35" w:rsidRPr="00970765">
        <w:rPr>
          <w:rFonts w:cs="Times New Roman"/>
          <w:position w:val="-12"/>
          <w:szCs w:val="28"/>
        </w:rPr>
        <w:object w:dxaOrig="2460" w:dyaOrig="380">
          <v:shape id="_x0000_i1196" type="#_x0000_t75" style="width:122.25pt;height:19.5pt" o:ole="">
            <v:imagedata r:id="rId379" o:title=""/>
          </v:shape>
          <o:OLEObject Type="Embed" ProgID="Equation.DSMT4" ShapeID="_x0000_i1196" DrawAspect="Content" ObjectID="_1605947642" r:id="rId380"/>
        </w:object>
      </w:r>
      <w:r w:rsidRPr="00970765">
        <w:rPr>
          <w:rFonts w:cs="Times New Roman"/>
          <w:szCs w:val="28"/>
        </w:rPr>
        <w:t>.</w:t>
      </w:r>
    </w:p>
    <w:p w:rsidR="008561D0" w:rsidRPr="00970765" w:rsidRDefault="008561D0" w:rsidP="008561D0">
      <w:pPr>
        <w:spacing w:after="0" w:line="360" w:lineRule="auto"/>
        <w:jc w:val="both"/>
        <w:rPr>
          <w:rFonts w:cs="Times New Roman"/>
          <w:szCs w:val="28"/>
        </w:rPr>
      </w:pPr>
      <w:r w:rsidRPr="00970765">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00941A35" w:rsidRPr="00970765">
        <w:rPr>
          <w:rFonts w:cs="Times New Roman"/>
          <w:position w:val="-12"/>
          <w:szCs w:val="28"/>
        </w:rPr>
        <w:object w:dxaOrig="2360" w:dyaOrig="380">
          <v:shape id="_x0000_i1197" type="#_x0000_t75" style="width:117pt;height:19.5pt" o:ole="">
            <v:imagedata r:id="rId381" o:title=""/>
          </v:shape>
          <o:OLEObject Type="Embed" ProgID="Equation.DSMT4" ShapeID="_x0000_i1197" DrawAspect="Content" ObjectID="_1605947643" r:id="rId382"/>
        </w:object>
      </w:r>
      <w:r w:rsidRPr="00970765">
        <w:rPr>
          <w:rFonts w:cs="Times New Roman"/>
          <w:szCs w:val="28"/>
        </w:rPr>
        <w:t xml:space="preserve">, 25% для П регулятора з коефіцієнтом </w:t>
      </w:r>
      <w:r w:rsidR="00941A35" w:rsidRPr="00970765">
        <w:rPr>
          <w:rFonts w:cs="Times New Roman"/>
          <w:position w:val="-12"/>
          <w:szCs w:val="28"/>
        </w:rPr>
        <w:object w:dxaOrig="2380" w:dyaOrig="380">
          <v:shape id="_x0000_i1198" type="#_x0000_t75" style="width:117.75pt;height:19.5pt" o:ole="">
            <v:imagedata r:id="rId383" o:title=""/>
          </v:shape>
          <o:OLEObject Type="Embed" ProgID="Equation.DSMT4" ShapeID="_x0000_i1198" DrawAspect="Content" ObjectID="_1605947644" r:id="rId384"/>
        </w:object>
      </w:r>
      <w:r w:rsidRPr="00970765">
        <w:rPr>
          <w:rFonts w:cs="Times New Roman"/>
          <w:szCs w:val="28"/>
        </w:rPr>
        <w:t xml:space="preserve"> та 45% д</w:t>
      </w:r>
      <w:r w:rsidR="00941A35" w:rsidRPr="00970765">
        <w:rPr>
          <w:rFonts w:cs="Times New Roman"/>
          <w:szCs w:val="28"/>
        </w:rPr>
        <w:t xml:space="preserve">ля П регулятора з коефіцієнтом </w:t>
      </w:r>
      <w:r w:rsidR="00941A35" w:rsidRPr="00970765">
        <w:rPr>
          <w:rFonts w:cs="Times New Roman"/>
          <w:position w:val="-12"/>
          <w:szCs w:val="28"/>
        </w:rPr>
        <w:object w:dxaOrig="2420" w:dyaOrig="380">
          <v:shape id="_x0000_i1199" type="#_x0000_t75" style="width:120pt;height:19.5pt" o:ole="">
            <v:imagedata r:id="rId385" o:title=""/>
          </v:shape>
          <o:OLEObject Type="Embed" ProgID="Equation.DSMT4" ShapeID="_x0000_i1199" DrawAspect="Content" ObjectID="_1605947645" r:id="rId386"/>
        </w:object>
      </w:r>
      <w:r w:rsidRPr="00970765">
        <w:rPr>
          <w:rFonts w:cs="Times New Roman"/>
          <w:szCs w:val="28"/>
        </w:rPr>
        <w:t>.</w:t>
      </w:r>
    </w:p>
    <w:p w:rsidR="008561D0" w:rsidRPr="00970765" w:rsidRDefault="008561D0" w:rsidP="008561D0">
      <w:pPr>
        <w:spacing w:after="0" w:line="360" w:lineRule="auto"/>
        <w:jc w:val="both"/>
        <w:rPr>
          <w:rFonts w:cs="Times New Roman"/>
          <w:szCs w:val="28"/>
        </w:rPr>
      </w:pPr>
      <w:r w:rsidRPr="00970765">
        <w:rPr>
          <w:rFonts w:cs="Times New Roman"/>
          <w:szCs w:val="28"/>
        </w:rPr>
        <w:t>Струми відпрацьовуються без помилок для всіх значень коефіцієнту в П регуляторі швидкості.</w:t>
      </w:r>
    </w:p>
    <w:p w:rsidR="008561D0" w:rsidRPr="00970765" w:rsidRDefault="008561D0" w:rsidP="008561D0">
      <w:pPr>
        <w:spacing w:after="0" w:line="360" w:lineRule="auto"/>
        <w:jc w:val="both"/>
        <w:rPr>
          <w:rFonts w:cs="Times New Roman"/>
          <w:szCs w:val="28"/>
        </w:rPr>
      </w:pPr>
      <w:r w:rsidRPr="00970765">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970765" w:rsidRDefault="008561D0" w:rsidP="008561D0">
      <w:pPr>
        <w:spacing w:after="0" w:line="360" w:lineRule="auto"/>
        <w:jc w:val="both"/>
        <w:rPr>
          <w:rFonts w:cs="Times New Roman"/>
          <w:szCs w:val="28"/>
        </w:rPr>
      </w:pPr>
      <w:r w:rsidRPr="00970765">
        <w:rPr>
          <w:rFonts w:cs="Times New Roman"/>
          <w:szCs w:val="28"/>
        </w:rPr>
        <w:t xml:space="preserve">Зі зменшенням коефіцієнту П регулятора динамічна похибка зростає, а також перехідні процеси стають </w:t>
      </w:r>
      <w:r w:rsidR="00EF4B96" w:rsidRPr="00970765">
        <w:rPr>
          <w:rFonts w:cs="Times New Roman"/>
          <w:szCs w:val="28"/>
        </w:rPr>
        <w:t xml:space="preserve">більш затягнуті </w:t>
      </w:r>
      <w:r w:rsidRPr="00970765">
        <w:rPr>
          <w:rFonts w:cs="Times New Roman"/>
          <w:szCs w:val="28"/>
        </w:rPr>
        <w:t xml:space="preserve">і складають 0,06с, 0,07с та 0,012с для коефіцієнтів П регулятора </w:t>
      </w:r>
      <w:r w:rsidR="00941A35" w:rsidRPr="00970765">
        <w:rPr>
          <w:rFonts w:cs="Times New Roman"/>
          <w:position w:val="-12"/>
          <w:szCs w:val="28"/>
        </w:rPr>
        <w:object w:dxaOrig="2360" w:dyaOrig="380">
          <v:shape id="_x0000_i1200" type="#_x0000_t75" style="width:117pt;height:19.5pt" o:ole="">
            <v:imagedata r:id="rId387" o:title=""/>
          </v:shape>
          <o:OLEObject Type="Embed" ProgID="Equation.DSMT4" ShapeID="_x0000_i1200" DrawAspect="Content" ObjectID="_1605947646" r:id="rId388"/>
        </w:object>
      </w:r>
      <w:r w:rsidRPr="00970765">
        <w:rPr>
          <w:rFonts w:cs="Times New Roman"/>
          <w:szCs w:val="28"/>
        </w:rPr>
        <w:t xml:space="preserve">, </w:t>
      </w:r>
      <w:r w:rsidR="00941A35" w:rsidRPr="00970765">
        <w:rPr>
          <w:rFonts w:cs="Times New Roman"/>
          <w:position w:val="-12"/>
          <w:szCs w:val="28"/>
        </w:rPr>
        <w:object w:dxaOrig="2380" w:dyaOrig="380">
          <v:shape id="_x0000_i1201" type="#_x0000_t75" style="width:117.75pt;height:19.5pt" o:ole="">
            <v:imagedata r:id="rId389" o:title=""/>
          </v:shape>
          <o:OLEObject Type="Embed" ProgID="Equation.DSMT4" ShapeID="_x0000_i1201" DrawAspect="Content" ObjectID="_1605947647" r:id="rId390"/>
        </w:object>
      </w:r>
      <w:r w:rsidRPr="00970765">
        <w:rPr>
          <w:rFonts w:cs="Times New Roman"/>
          <w:szCs w:val="28"/>
        </w:rPr>
        <w:t xml:space="preserve"> та </w:t>
      </w:r>
      <w:r w:rsidR="00941A35" w:rsidRPr="00970765">
        <w:rPr>
          <w:rFonts w:cs="Times New Roman"/>
          <w:position w:val="-12"/>
          <w:szCs w:val="28"/>
        </w:rPr>
        <w:object w:dxaOrig="2420" w:dyaOrig="380">
          <v:shape id="_x0000_i1202" type="#_x0000_t75" style="width:120pt;height:19.5pt" o:ole="">
            <v:imagedata r:id="rId391" o:title=""/>
          </v:shape>
          <o:OLEObject Type="Embed" ProgID="Equation.DSMT4" ShapeID="_x0000_i1202" DrawAspect="Content" ObjectID="_1605947648" r:id="rId392"/>
        </w:object>
      </w:r>
      <w:r w:rsidRPr="00970765">
        <w:rPr>
          <w:rFonts w:cs="Times New Roman"/>
          <w:szCs w:val="28"/>
        </w:rPr>
        <w:t xml:space="preserve"> відповідно. </w:t>
      </w:r>
    </w:p>
    <w:p w:rsidR="008561D0" w:rsidRPr="00970765" w:rsidRDefault="008561D0" w:rsidP="008561D0">
      <w:pPr>
        <w:spacing w:after="0" w:line="360" w:lineRule="auto"/>
        <w:jc w:val="both"/>
        <w:rPr>
          <w:rFonts w:cs="Times New Roman"/>
          <w:szCs w:val="28"/>
        </w:rPr>
      </w:pPr>
      <w:r w:rsidRPr="00970765">
        <w:rPr>
          <w:rFonts w:cs="Times New Roman"/>
          <w:szCs w:val="28"/>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970765" w:rsidRDefault="008561D0" w:rsidP="008561D0">
      <w:pPr>
        <w:spacing w:after="0" w:line="360" w:lineRule="auto"/>
        <w:jc w:val="both"/>
        <w:rPr>
          <w:szCs w:val="28"/>
        </w:rPr>
      </w:pPr>
      <w:r w:rsidRPr="00970765">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w:t>
      </w:r>
      <w:r w:rsidRPr="00970765">
        <w:rPr>
          <w:szCs w:val="28"/>
        </w:rPr>
        <w:lastRenderedPageBreak/>
        <w:t xml:space="preserve">системи прикладався синусоїдний сигнал амплітудою </w:t>
      </w:r>
      <w:r w:rsidRPr="00970765">
        <w:rPr>
          <w:position w:val="-6"/>
          <w:szCs w:val="28"/>
        </w:rPr>
        <w:object w:dxaOrig="920" w:dyaOrig="300">
          <v:shape id="_x0000_i1203" type="#_x0000_t75" style="width:46.5pt;height:15.75pt" o:ole="">
            <v:imagedata r:id="rId393" o:title=""/>
          </v:shape>
          <o:OLEObject Type="Embed" ProgID="Equation.DSMT4" ShapeID="_x0000_i1203" DrawAspect="Content" ObjectID="_1605947649" r:id="rId394"/>
        </w:object>
      </w:r>
      <w:r w:rsidRPr="00970765">
        <w:rPr>
          <w:szCs w:val="28"/>
        </w:rPr>
        <w:t xml:space="preserve"> та з частотою згідно </w:t>
      </w:r>
      <w:r w:rsidR="00941A35" w:rsidRPr="00970765">
        <w:rPr>
          <w:szCs w:val="28"/>
        </w:rPr>
        <w:t>(</w:t>
      </w:r>
      <w:r w:rsidRPr="00970765">
        <w:rPr>
          <w:szCs w:val="28"/>
        </w:rPr>
        <w:t>табл.5.2.</w:t>
      </w:r>
      <w:r w:rsidR="00941A35" w:rsidRPr="00970765">
        <w:rPr>
          <w:szCs w:val="28"/>
        </w:rPr>
        <w:t>).</w:t>
      </w:r>
    </w:p>
    <w:p w:rsidR="008561D0" w:rsidRPr="00970765" w:rsidRDefault="008561D0" w:rsidP="00601852">
      <w:pPr>
        <w:tabs>
          <w:tab w:val="left" w:pos="709"/>
        </w:tabs>
        <w:spacing w:after="0" w:line="360" w:lineRule="auto"/>
        <w:jc w:val="both"/>
        <w:rPr>
          <w:rFonts w:cs="Times New Roman"/>
          <w:szCs w:val="28"/>
        </w:rPr>
      </w:pPr>
      <w:r w:rsidRPr="00970765">
        <w:rPr>
          <w:rFonts w:cs="Times New Roman"/>
          <w:szCs w:val="28"/>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F2234E" w:rsidRPr="00970765">
        <w:rPr>
          <w:rFonts w:cs="Times New Roman"/>
          <w:szCs w:val="28"/>
        </w:rPr>
        <w:t>рис. </w:t>
      </w:r>
      <w:r w:rsidR="00F2234E" w:rsidRPr="00970765">
        <w:rPr>
          <w:rFonts w:cs="Times New Roman"/>
          <w:szCs w:val="28"/>
        </w:rPr>
        <w:fldChar w:fldCharType="begin"/>
      </w:r>
      <w:r w:rsidR="00F2234E" w:rsidRPr="00970765">
        <w:rPr>
          <w:rFonts w:cs="Times New Roman"/>
          <w:szCs w:val="28"/>
        </w:rPr>
        <w:instrText xml:space="preserve"> REF _Ref532023865 \h </w:instrText>
      </w:r>
      <w:r w:rsidR="009347A9" w:rsidRPr="00970765">
        <w:rPr>
          <w:rFonts w:cs="Times New Roman"/>
          <w:szCs w:val="28"/>
        </w:rPr>
        <w:instrText xml:space="preserve"> \* MERGEFORMAT </w:instrText>
      </w:r>
      <w:r w:rsidR="00F2234E" w:rsidRPr="00970765">
        <w:rPr>
          <w:rFonts w:cs="Times New Roman"/>
          <w:szCs w:val="28"/>
        </w:rPr>
      </w:r>
      <w:r w:rsidR="00F2234E" w:rsidRPr="00970765">
        <w:rPr>
          <w:rFonts w:cs="Times New Roman"/>
          <w:szCs w:val="28"/>
        </w:rPr>
        <w:fldChar w:fldCharType="separate"/>
      </w:r>
      <w:del w:id="494" w:author="Пользователь Windows" w:date="2018-12-10T10:57: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5</w:t>
      </w:r>
      <w:r w:rsidR="00F2234E" w:rsidRPr="00970765">
        <w:rPr>
          <w:rFonts w:cs="Times New Roman"/>
          <w:szCs w:val="28"/>
        </w:rPr>
        <w:fldChar w:fldCharType="end"/>
      </w:r>
      <w:r w:rsidR="00F2234E" w:rsidRPr="00970765">
        <w:rPr>
          <w:rFonts w:cs="Times New Roman"/>
          <w:szCs w:val="28"/>
        </w:rPr>
        <w:t xml:space="preserve"> </w:t>
      </w:r>
      <w:r w:rsidRPr="00970765">
        <w:rPr>
          <w:rFonts w:cs="Times New Roman"/>
          <w:szCs w:val="28"/>
        </w:rPr>
        <w:t>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970765" w:rsidDel="00542941" w:rsidRDefault="00601852" w:rsidP="00601852">
      <w:pPr>
        <w:tabs>
          <w:tab w:val="left" w:pos="709"/>
        </w:tabs>
        <w:spacing w:after="0" w:line="360" w:lineRule="auto"/>
        <w:jc w:val="both"/>
        <w:rPr>
          <w:del w:id="495" w:author="Пользователь Windows" w:date="2018-12-10T11:02:00Z"/>
          <w:rFonts w:cs="Times New Roman"/>
          <w:szCs w:val="28"/>
        </w:rPr>
      </w:pPr>
    </w:p>
    <w:p w:rsidR="005C7C8A" w:rsidRPr="00970765" w:rsidRDefault="004D4FD2" w:rsidP="007173AC">
      <w:pPr>
        <w:pStyle w:val="Heading2"/>
      </w:pPr>
      <w:bookmarkStart w:id="496" w:name="_Toc532032283"/>
      <w:r w:rsidRPr="00970765">
        <w:t>5.</w:t>
      </w:r>
      <w:r w:rsidR="00065810" w:rsidRPr="00970765">
        <w:t>2</w:t>
      </w:r>
      <w:r w:rsidRPr="00970765">
        <w:tab/>
      </w:r>
      <w:r w:rsidR="005C7C8A" w:rsidRPr="00970765">
        <w:t>Моделювання та експериментальне дослідження системи керування швидкістю синхронного двигуна з ПІ-регулятором швидкості</w:t>
      </w:r>
      <w:bookmarkEnd w:id="496"/>
    </w:p>
    <w:p w:rsidR="005C7C8A" w:rsidRPr="00970765" w:rsidRDefault="005C7C8A" w:rsidP="005C7C8A">
      <w:pPr>
        <w:spacing w:after="0" w:line="360" w:lineRule="auto"/>
        <w:jc w:val="both"/>
        <w:rPr>
          <w:szCs w:val="28"/>
        </w:rPr>
      </w:pPr>
      <w:r w:rsidRPr="00970765">
        <w:rPr>
          <w:szCs w:val="28"/>
        </w:rPr>
        <w:t xml:space="preserve">Оскільки система приводу, що досліджується, є </w:t>
      </w:r>
      <w:r w:rsidR="00065810" w:rsidRPr="00970765">
        <w:rPr>
          <w:szCs w:val="28"/>
        </w:rPr>
        <w:t>дво</w:t>
      </w:r>
      <w:r w:rsidRPr="00970765">
        <w:rPr>
          <w:szCs w:val="28"/>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970765" w:rsidRDefault="005C7C8A" w:rsidP="005C7C8A">
      <w:pPr>
        <w:pStyle w:val="ListParagraph"/>
        <w:numPr>
          <w:ilvl w:val="0"/>
          <w:numId w:val="22"/>
        </w:numPr>
        <w:spacing w:after="0" w:line="360" w:lineRule="auto"/>
        <w:ind w:left="0" w:firstLine="567"/>
        <w:rPr>
          <w:rFonts w:cs="Times New Roman"/>
          <w:szCs w:val="28"/>
        </w:rPr>
      </w:pPr>
      <w:r w:rsidRPr="00970765">
        <w:rPr>
          <w:szCs w:val="28"/>
        </w:rPr>
        <w:t xml:space="preserve">ПІ регулятор струму: </w:t>
      </w:r>
      <w:r w:rsidR="00601852" w:rsidRPr="00970765">
        <w:rPr>
          <w:rFonts w:cs="Times New Roman"/>
          <w:position w:val="-12"/>
          <w:szCs w:val="28"/>
        </w:rPr>
        <w:object w:dxaOrig="1579" w:dyaOrig="380">
          <v:shape id="_x0000_i1204" type="#_x0000_t75" style="width:79.5pt;height:19.5pt" o:ole="">
            <v:imagedata r:id="rId395" o:title=""/>
          </v:shape>
          <o:OLEObject Type="Embed" ProgID="Equation.DSMT4" ShapeID="_x0000_i1204" DrawAspect="Content" ObjectID="_1605947650" r:id="rId396"/>
        </w:object>
      </w:r>
      <w:r w:rsidRPr="00970765">
        <w:rPr>
          <w:rFonts w:cs="Times New Roman"/>
          <w:szCs w:val="28"/>
        </w:rPr>
        <w:t xml:space="preserve">, </w:t>
      </w:r>
      <w:r w:rsidR="00601852" w:rsidRPr="00970765">
        <w:rPr>
          <w:rFonts w:cs="Times New Roman"/>
          <w:position w:val="-12"/>
          <w:szCs w:val="28"/>
        </w:rPr>
        <w:object w:dxaOrig="980" w:dyaOrig="380">
          <v:shape id="_x0000_i1205" type="#_x0000_t75" style="width:48.75pt;height:19.5pt" o:ole="">
            <v:imagedata r:id="rId397" o:title=""/>
          </v:shape>
          <o:OLEObject Type="Embed" ProgID="Equation.DSMT4" ShapeID="_x0000_i1205" DrawAspect="Content" ObjectID="_1605947651" r:id="rId398"/>
        </w:object>
      </w:r>
      <w:r w:rsidRPr="00970765">
        <w:rPr>
          <w:rFonts w:cs="Times New Roman"/>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rFonts w:cs="Times New Roman"/>
          <w:szCs w:val="28"/>
        </w:rPr>
        <w:t xml:space="preserve">ПІ регулятор швидкості: </w:t>
      </w:r>
      <w:bookmarkStart w:id="497" w:name="OLE_LINK5"/>
      <w:r w:rsidR="00601852" w:rsidRPr="00970765">
        <w:rPr>
          <w:rFonts w:cs="Times New Roman"/>
          <w:position w:val="-12"/>
          <w:szCs w:val="28"/>
        </w:rPr>
        <w:object w:dxaOrig="2439" w:dyaOrig="380">
          <v:shape id="_x0000_i1206" type="#_x0000_t75" style="width:120pt;height:19.5pt" o:ole="">
            <v:imagedata r:id="rId399" o:title=""/>
          </v:shape>
          <o:OLEObject Type="Embed" ProgID="Equation.DSMT4" ShapeID="_x0000_i1206" DrawAspect="Content" ObjectID="_1605947652" r:id="rId400"/>
        </w:object>
      </w:r>
      <w:bookmarkEnd w:id="497"/>
      <w:r w:rsidR="00601852" w:rsidRPr="00970765">
        <w:rPr>
          <w:rFonts w:cs="Times New Roman"/>
          <w:szCs w:val="28"/>
        </w:rPr>
        <w:t xml:space="preserve">, час інтегрування </w:t>
      </w:r>
      <w:r w:rsidR="00601852" w:rsidRPr="00970765">
        <w:rPr>
          <w:rFonts w:cs="Times New Roman"/>
          <w:position w:val="-12"/>
          <w:szCs w:val="28"/>
        </w:rPr>
        <w:object w:dxaOrig="1180" w:dyaOrig="380">
          <v:shape id="_x0000_i1207" type="#_x0000_t75" style="width:57pt;height:19.5pt" o:ole="">
            <v:imagedata r:id="rId401" o:title=""/>
          </v:shape>
          <o:OLEObject Type="Embed" ProgID="Equation.DSMT4" ShapeID="_x0000_i1207" DrawAspect="Content" ObjectID="_1605947653" r:id="rId402"/>
        </w:object>
      </w:r>
      <w:r w:rsidRPr="00970765">
        <w:rPr>
          <w:rFonts w:cs="Times New Roman"/>
          <w:szCs w:val="28"/>
        </w:rPr>
        <w:t xml:space="preserve">, </w:t>
      </w:r>
      <w:r w:rsidR="00F2234E" w:rsidRPr="00970765">
        <w:rPr>
          <w:szCs w:val="28"/>
        </w:rPr>
        <w:t>(рис. </w:t>
      </w:r>
      <w:r w:rsidR="00F2234E" w:rsidRPr="00970765">
        <w:rPr>
          <w:szCs w:val="28"/>
        </w:rPr>
        <w:fldChar w:fldCharType="begin"/>
      </w:r>
      <w:r w:rsidR="00F2234E" w:rsidRPr="00970765">
        <w:rPr>
          <w:szCs w:val="28"/>
        </w:rPr>
        <w:instrText xml:space="preserve"> REF _Ref532025036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498" w:author="Пользователь Windows" w:date="2018-12-10T10:55: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13</w:t>
      </w:r>
      <w:r w:rsidR="00F2234E" w:rsidRPr="00970765">
        <w:rPr>
          <w:szCs w:val="28"/>
        </w:rPr>
        <w:fldChar w:fldCharType="end"/>
      </w:r>
      <w:r w:rsidR="00F2234E" w:rsidRPr="00970765">
        <w:rPr>
          <w:szCs w:val="28"/>
        </w:rPr>
        <w:t>, рис. </w:t>
      </w:r>
      <w:r w:rsidR="00F2234E" w:rsidRPr="00970765">
        <w:rPr>
          <w:szCs w:val="28"/>
        </w:rPr>
        <w:fldChar w:fldCharType="begin"/>
      </w:r>
      <w:r w:rsidR="00F2234E" w:rsidRPr="00970765">
        <w:rPr>
          <w:szCs w:val="28"/>
        </w:rPr>
        <w:instrText xml:space="preserve"> REF _Ref532025108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499" w:author="Пользователь Windows" w:date="2018-12-10T10:55: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14</w:t>
      </w:r>
      <w:r w:rsidR="00F2234E" w:rsidRPr="00970765">
        <w:rPr>
          <w:szCs w:val="28"/>
        </w:rPr>
        <w:fldChar w:fldCharType="end"/>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в контурі регулювання швидкості був застосований фільтр зі сталою часу </w:t>
      </w:r>
      <w:r w:rsidRPr="00970765">
        <w:rPr>
          <w:position w:val="-12"/>
        </w:rPr>
        <w:object w:dxaOrig="1520" w:dyaOrig="380">
          <v:shape id="_x0000_i1208" type="#_x0000_t75" style="width:77.25pt;height:19.5pt" o:ole="">
            <v:imagedata r:id="rId403" o:title=""/>
          </v:shape>
          <o:OLEObject Type="Embed" ProgID="Equation.DSMT4" ShapeID="_x0000_i1208" DrawAspect="Content" ObjectID="_1605947654" r:id="rId404"/>
        </w:object>
      </w:r>
      <w:r w:rsidRPr="00970765">
        <w:rPr>
          <w:szCs w:val="28"/>
        </w:rPr>
        <w:t>.</w:t>
      </w:r>
    </w:p>
    <w:p w:rsidR="005C7C8A" w:rsidRPr="00970765" w:rsidRDefault="005C7C8A" w:rsidP="005C7C8A">
      <w:pPr>
        <w:spacing w:after="0" w:line="360" w:lineRule="auto"/>
        <w:jc w:val="both"/>
        <w:rPr>
          <w:szCs w:val="28"/>
        </w:rPr>
      </w:pPr>
      <w:r w:rsidRPr="00970765">
        <w:rPr>
          <w:szCs w:val="28"/>
        </w:rPr>
        <w:t xml:space="preserve">Для відображення величин </w:t>
      </w:r>
      <w:r w:rsidRPr="00970765">
        <w:rPr>
          <w:position w:val="-16"/>
        </w:rPr>
        <w:object w:dxaOrig="940" w:dyaOrig="440">
          <v:shape id="_x0000_i1209" type="#_x0000_t75" style="width:47.25pt;height:22.5pt" o:ole="">
            <v:imagedata r:id="rId405" o:title=""/>
          </v:shape>
          <o:OLEObject Type="Embed" ProgID="Equation.DSMT4" ShapeID="_x0000_i1209" DrawAspect="Content" ObjectID="_1605947655" r:id="rId406"/>
        </w:object>
      </w:r>
      <w:r w:rsidRPr="00970765">
        <w:rPr>
          <w:szCs w:val="28"/>
        </w:rPr>
        <w:t xml:space="preserve"> та </w:t>
      </w:r>
      <w:r w:rsidRPr="00970765">
        <w:rPr>
          <w:position w:val="-16"/>
        </w:rPr>
        <w:object w:dxaOrig="220" w:dyaOrig="440">
          <v:shape id="_x0000_i1210" type="#_x0000_t75" style="width:11.25pt;height:21.75pt" o:ole="">
            <v:imagedata r:id="rId407" o:title=""/>
          </v:shape>
          <o:OLEObject Type="Embed" ProgID="Equation.DSMT4" ShapeID="_x0000_i1210" DrawAspect="Content" ObjectID="_1605947656" r:id="rId408"/>
        </w:object>
      </w:r>
      <w:r w:rsidRPr="00970765">
        <w:rPr>
          <w:szCs w:val="28"/>
        </w:rPr>
        <w:t xml:space="preserve">, отриманих в ході експерименту, був застосований аперіодичний фільтр зі сталою часу </w:t>
      </w:r>
      <w:r w:rsidRPr="00970765">
        <w:rPr>
          <w:position w:val="-16"/>
        </w:rPr>
        <w:object w:dxaOrig="1520" w:dyaOrig="420">
          <v:shape id="_x0000_i1211" type="#_x0000_t75" style="width:77.25pt;height:19.5pt" o:ole="">
            <v:imagedata r:id="rId409" o:title=""/>
          </v:shape>
          <o:OLEObject Type="Embed" ProgID="Equation.DSMT4" ShapeID="_x0000_i1211" DrawAspect="Content" ObjectID="_1605947657" r:id="rId410"/>
        </w:object>
      </w:r>
      <w:r w:rsidRPr="00970765">
        <w:rPr>
          <w:szCs w:val="28"/>
        </w:rPr>
        <w:t xml:space="preserve">. </w:t>
      </w:r>
    </w:p>
    <w:p w:rsidR="005C7C8A" w:rsidRPr="00970765" w:rsidRDefault="005C7C8A" w:rsidP="005C7C8A">
      <w:pPr>
        <w:spacing w:after="0" w:line="360" w:lineRule="auto"/>
        <w:jc w:val="both"/>
        <w:rPr>
          <w:szCs w:val="28"/>
        </w:rPr>
      </w:pPr>
      <w:r w:rsidRPr="00970765">
        <w:rPr>
          <w:szCs w:val="28"/>
        </w:rPr>
        <w:t>Налаштування контурів керування при моделюванні наступні:</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ПІ регулятор струму: </w:t>
      </w:r>
      <w:r w:rsidRPr="00970765">
        <w:rPr>
          <w:position w:val="-12"/>
          <w:szCs w:val="28"/>
        </w:rPr>
        <w:object w:dxaOrig="1240" w:dyaOrig="380">
          <v:shape id="_x0000_i1212" type="#_x0000_t75" style="width:60.75pt;height:19.5pt" o:ole="">
            <v:imagedata r:id="rId411" o:title=""/>
          </v:shape>
          <o:OLEObject Type="Embed" ProgID="Equation.DSMT4" ShapeID="_x0000_i1212" DrawAspect="Content" ObjectID="_1605947658" r:id="rId412"/>
        </w:object>
      </w:r>
      <w:r w:rsidRPr="00970765">
        <w:rPr>
          <w:szCs w:val="28"/>
        </w:rPr>
        <w:t xml:space="preserve">, </w:t>
      </w:r>
      <w:r w:rsidRPr="00970765">
        <w:rPr>
          <w:position w:val="-12"/>
          <w:szCs w:val="28"/>
        </w:rPr>
        <w:object w:dxaOrig="1820" w:dyaOrig="380">
          <v:shape id="_x0000_i1213" type="#_x0000_t75" style="width:90pt;height:19.5pt" o:ole="">
            <v:imagedata r:id="rId413" o:title=""/>
          </v:shape>
          <o:OLEObject Type="Embed" ProgID="Equation.DSMT4" ShapeID="_x0000_i1213" DrawAspect="Content" ObjectID="_1605947659" r:id="rId414"/>
        </w:object>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ПІ регулятор швидкості: та </w:t>
      </w:r>
      <w:r w:rsidRPr="00970765">
        <w:rPr>
          <w:position w:val="-12"/>
        </w:rPr>
        <w:object w:dxaOrig="1140" w:dyaOrig="380">
          <v:shape id="_x0000_i1214" type="#_x0000_t75" style="width:56.25pt;height:19.5pt" o:ole="">
            <v:imagedata r:id="rId415" o:title=""/>
          </v:shape>
          <o:OLEObject Type="Embed" ProgID="Equation.DSMT4" ShapeID="_x0000_i1214" DrawAspect="Content" ObjectID="_1605947660" r:id="rId416"/>
        </w:object>
      </w:r>
      <w:r w:rsidRPr="00970765">
        <w:rPr>
          <w:szCs w:val="28"/>
        </w:rPr>
        <w:t xml:space="preserve">, </w:t>
      </w:r>
      <w:r w:rsidRPr="00970765">
        <w:rPr>
          <w:rFonts w:cs="Times New Roman"/>
          <w:position w:val="-12"/>
          <w:szCs w:val="28"/>
        </w:rPr>
        <w:object w:dxaOrig="800" w:dyaOrig="380">
          <v:shape id="_x0000_i1215" type="#_x0000_t75" style="width:39pt;height:19.5pt" o:ole="">
            <v:imagedata r:id="rId417" o:title=""/>
          </v:shape>
          <o:OLEObject Type="Embed" ProgID="Equation.DSMT4" ShapeID="_x0000_i1215" DrawAspect="Content" ObjectID="_1605947661" r:id="rId418"/>
        </w:object>
      </w:r>
      <w:r w:rsidRPr="00970765">
        <w:rPr>
          <w:szCs w:val="28"/>
        </w:rPr>
        <w:t xml:space="preserve">, </w:t>
      </w:r>
      <w:r w:rsidR="00F2234E" w:rsidRPr="00970765">
        <w:rPr>
          <w:szCs w:val="28"/>
        </w:rPr>
        <w:t>(</w:t>
      </w:r>
      <w:r w:rsidRPr="00970765">
        <w:rPr>
          <w:szCs w:val="28"/>
        </w:rPr>
        <w:t>рис.</w:t>
      </w:r>
      <w:r w:rsidR="00F2234E" w:rsidRPr="00970765">
        <w:rPr>
          <w:szCs w:val="28"/>
        </w:rPr>
        <w:t> </w:t>
      </w:r>
      <w:r w:rsidR="00F2234E" w:rsidRPr="00970765">
        <w:rPr>
          <w:szCs w:val="28"/>
        </w:rPr>
        <w:fldChar w:fldCharType="begin"/>
      </w:r>
      <w:r w:rsidR="00F2234E" w:rsidRPr="00970765">
        <w:rPr>
          <w:szCs w:val="28"/>
        </w:rPr>
        <w:instrText xml:space="preserve"> REF _Ref532025108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500" w:author="Пользователь Windows" w:date="2018-12-10T10:56: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14</w:t>
      </w:r>
      <w:r w:rsidR="00F2234E" w:rsidRPr="00970765">
        <w:rPr>
          <w:szCs w:val="28"/>
        </w:rPr>
        <w:fldChar w:fldCharType="end"/>
      </w:r>
      <w:r w:rsidR="00CC3041" w:rsidRPr="00970765">
        <w:rPr>
          <w:szCs w:val="28"/>
        </w:rPr>
        <w:t>, рис.</w:t>
      </w:r>
      <w:r w:rsidR="00F2234E" w:rsidRPr="00970765">
        <w:rPr>
          <w:szCs w:val="28"/>
        </w:rPr>
        <w:t> </w:t>
      </w:r>
      <w:r w:rsidR="00F2234E" w:rsidRPr="00970765">
        <w:rPr>
          <w:szCs w:val="28"/>
        </w:rPr>
        <w:fldChar w:fldCharType="begin"/>
      </w:r>
      <w:r w:rsidR="00F2234E" w:rsidRPr="00970765">
        <w:rPr>
          <w:szCs w:val="28"/>
        </w:rPr>
        <w:instrText xml:space="preserve"> REF _Ref532025023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501" w:author="Пользователь Windows" w:date="2018-12-10T10:56: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15</w:t>
      </w:r>
      <w:r w:rsidR="00F2234E" w:rsidRPr="00970765">
        <w:rPr>
          <w:szCs w:val="28"/>
        </w:rPr>
        <w:fldChar w:fldCharType="end"/>
      </w:r>
      <w:r w:rsidRPr="00970765">
        <w:rPr>
          <w:szCs w:val="28"/>
        </w:rPr>
        <w:t>).</w:t>
      </w:r>
    </w:p>
    <w:p w:rsidR="005C7C8A" w:rsidRPr="00970765" w:rsidRDefault="005C7C8A" w:rsidP="005C7C8A">
      <w:pPr>
        <w:spacing w:after="0" w:line="360" w:lineRule="auto"/>
        <w:jc w:val="both"/>
        <w:rPr>
          <w:szCs w:val="28"/>
        </w:rPr>
      </w:pPr>
      <w:r w:rsidRPr="00970765">
        <w:rPr>
          <w:szCs w:val="28"/>
        </w:rPr>
        <w:t>Дослідження проводилося в такій послідовності:</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lastRenderedPageBreak/>
        <w:t xml:space="preserve">спочатку (на інтервалі часу </w:t>
      </w:r>
      <w:r w:rsidRPr="00970765">
        <w:rPr>
          <w:position w:val="-12"/>
          <w:szCs w:val="28"/>
        </w:rPr>
        <w:object w:dxaOrig="1120" w:dyaOrig="360">
          <v:shape id="_x0000_i1216" type="#_x0000_t75" style="width:56.25pt;height:18.75pt" o:ole="">
            <v:imagedata r:id="rId419" o:title=""/>
          </v:shape>
          <o:OLEObject Type="Embed" ProgID="Equation.DSMT4" ShapeID="_x0000_i1216" DrawAspect="Content" ObjectID="_1605947662" r:id="rId420"/>
        </w:object>
      </w:r>
      <w:r w:rsidRPr="00970765">
        <w:rPr>
          <w:szCs w:val="28"/>
        </w:rPr>
        <w:t xml:space="preserve">, та </w:t>
      </w:r>
      <w:r w:rsidRPr="00970765">
        <w:rPr>
          <w:position w:val="-12"/>
          <w:szCs w:val="28"/>
        </w:rPr>
        <w:object w:dxaOrig="940" w:dyaOrig="360">
          <v:shape id="_x0000_i1217" type="#_x0000_t75" style="width:47.25pt;height:18.75pt" o:ole="">
            <v:imagedata r:id="rId421" o:title=""/>
          </v:shape>
          <o:OLEObject Type="Embed" ProgID="Equation.DSMT4" ShapeID="_x0000_i1217" DrawAspect="Content" ObjectID="_1605947663" r:id="rId422"/>
        </w:object>
      </w:r>
      <w:r w:rsidRPr="00970765">
        <w:rPr>
          <w:szCs w:val="28"/>
        </w:rPr>
        <w:t xml:space="preserve">) двигун без навантаження розганяється по заданій лінійній траєкторії від нульової швидкості до 100 рад/с </w:t>
      </w:r>
      <w:r w:rsidR="00F2234E" w:rsidRPr="00970765">
        <w:rPr>
          <w:szCs w:val="28"/>
        </w:rPr>
        <w:t>(</w:t>
      </w:r>
      <w:r w:rsidRPr="00970765">
        <w:rPr>
          <w:szCs w:val="28"/>
        </w:rPr>
        <w:t>рис.</w:t>
      </w:r>
      <w:r w:rsidR="00F2234E" w:rsidRPr="00970765">
        <w:rPr>
          <w:szCs w:val="28"/>
        </w:rPr>
        <w:t> </w:t>
      </w:r>
      <w:r w:rsidR="00F2234E" w:rsidRPr="00970765">
        <w:rPr>
          <w:szCs w:val="28"/>
        </w:rPr>
        <w:fldChar w:fldCharType="begin"/>
      </w:r>
      <w:r w:rsidR="00F2234E" w:rsidRPr="00970765">
        <w:rPr>
          <w:szCs w:val="28"/>
        </w:rPr>
        <w:instrText xml:space="preserve"> REF _Ref532025036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502" w:author="Пользователь Windows" w:date="2018-12-10T10:56: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13</w:t>
      </w:r>
      <w:r w:rsidR="00F2234E" w:rsidRPr="00970765">
        <w:rPr>
          <w:szCs w:val="28"/>
        </w:rPr>
        <w:fldChar w:fldCharType="end"/>
      </w:r>
      <w:r w:rsidR="00810847" w:rsidRPr="00970765">
        <w:rPr>
          <w:szCs w:val="28"/>
        </w:rPr>
        <w:t>, рис.</w:t>
      </w:r>
      <w:r w:rsidR="00F2234E" w:rsidRPr="00970765">
        <w:rPr>
          <w:szCs w:val="28"/>
        </w:rPr>
        <w:t> </w:t>
      </w:r>
      <w:r w:rsidR="00F2234E" w:rsidRPr="00970765">
        <w:rPr>
          <w:szCs w:val="28"/>
        </w:rPr>
        <w:fldChar w:fldCharType="begin"/>
      </w:r>
      <w:r w:rsidR="00F2234E" w:rsidRPr="00970765">
        <w:rPr>
          <w:szCs w:val="28"/>
        </w:rPr>
        <w:instrText xml:space="preserve"> REF _Ref532025023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503" w:author="Пользователь Windows" w:date="2018-12-10T10:56: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15</w:t>
      </w:r>
      <w:r w:rsidR="00F2234E" w:rsidRPr="00970765">
        <w:rPr>
          <w:szCs w:val="28"/>
        </w:rPr>
        <w:fldChar w:fldCharType="end"/>
      </w:r>
      <w:r w:rsidR="00F2234E" w:rsidRPr="00970765">
        <w:rPr>
          <w:szCs w:val="28"/>
        </w:rPr>
        <w:t>)</w:t>
      </w:r>
      <w:r w:rsidR="00810847" w:rsidRPr="00970765">
        <w:rPr>
          <w:szCs w:val="28"/>
        </w:rPr>
        <w:t xml:space="preserve"> та 200 рад/с (рис.</w:t>
      </w:r>
      <w:r w:rsidR="00F2234E" w:rsidRPr="00970765">
        <w:rPr>
          <w:szCs w:val="28"/>
        </w:rPr>
        <w:t> </w:t>
      </w:r>
      <w:r w:rsidR="00F2234E" w:rsidRPr="00970765">
        <w:rPr>
          <w:szCs w:val="28"/>
        </w:rPr>
        <w:fldChar w:fldCharType="begin"/>
      </w:r>
      <w:r w:rsidR="00F2234E" w:rsidRPr="00970765">
        <w:rPr>
          <w:szCs w:val="28"/>
        </w:rPr>
        <w:instrText xml:space="preserve"> REF _Ref532025108 \h </w:instrText>
      </w:r>
      <w:r w:rsidR="009347A9" w:rsidRPr="00970765">
        <w:rPr>
          <w:szCs w:val="28"/>
        </w:rPr>
        <w:instrText xml:space="preserve"> \* MERGEFORMAT </w:instrText>
      </w:r>
      <w:r w:rsidR="00F2234E" w:rsidRPr="00970765">
        <w:rPr>
          <w:szCs w:val="28"/>
        </w:rPr>
      </w:r>
      <w:r w:rsidR="00F2234E" w:rsidRPr="00970765">
        <w:rPr>
          <w:szCs w:val="28"/>
        </w:rPr>
        <w:fldChar w:fldCharType="separate"/>
      </w:r>
      <w:del w:id="504" w:author="Пользователь Windows" w:date="2018-12-10T10:56:00Z">
        <w:r w:rsidR="009D4FFD" w:rsidRPr="00970765" w:rsidDel="00525855">
          <w:rPr>
            <w:noProof/>
          </w:rPr>
          <w:delText>Рисунок</w:delText>
        </w:r>
        <w:r w:rsidR="009D4FFD" w:rsidRPr="00970765" w:rsidDel="00525855">
          <w:delText xml:space="preserve"> </w:delText>
        </w:r>
      </w:del>
      <w:r w:rsidR="009D4FFD">
        <w:rPr>
          <w:noProof/>
        </w:rPr>
        <w:t>5</w:t>
      </w:r>
      <w:r w:rsidR="009D4FFD" w:rsidRPr="00970765">
        <w:t>.</w:t>
      </w:r>
      <w:r w:rsidR="009D4FFD">
        <w:rPr>
          <w:noProof/>
        </w:rPr>
        <w:t>14</w:t>
      </w:r>
      <w:r w:rsidR="00F2234E" w:rsidRPr="00970765">
        <w:rPr>
          <w:szCs w:val="28"/>
        </w:rPr>
        <w:fldChar w:fldCharType="end"/>
      </w:r>
      <w:r w:rsidR="00565E90" w:rsidRPr="00970765">
        <w:rPr>
          <w:szCs w:val="28"/>
        </w:rPr>
        <w:t>, рис. </w:t>
      </w:r>
      <w:r w:rsidR="00565E90" w:rsidRPr="00970765">
        <w:rPr>
          <w:szCs w:val="28"/>
        </w:rPr>
        <w:fldChar w:fldCharType="begin"/>
      </w:r>
      <w:r w:rsidR="00565E90" w:rsidRPr="00970765">
        <w:rPr>
          <w:szCs w:val="28"/>
        </w:rPr>
        <w:instrText xml:space="preserve"> REF _Ref532025243 \h </w:instrText>
      </w:r>
      <w:r w:rsidR="009347A9" w:rsidRPr="00970765">
        <w:rPr>
          <w:szCs w:val="28"/>
        </w:rPr>
        <w:instrText xml:space="preserve"> \* MERGEFORMAT </w:instrText>
      </w:r>
      <w:r w:rsidR="00565E90" w:rsidRPr="00970765">
        <w:rPr>
          <w:szCs w:val="28"/>
        </w:rPr>
      </w:r>
      <w:r w:rsidR="00565E90" w:rsidRPr="00970765">
        <w:rPr>
          <w:szCs w:val="28"/>
        </w:rPr>
        <w:fldChar w:fldCharType="separate"/>
      </w:r>
      <w:del w:id="505" w:author="Пользователь Windows" w:date="2018-12-10T10:56:00Z">
        <w:r w:rsidR="009D4FFD" w:rsidRPr="00970765" w:rsidDel="00525855">
          <w:delText xml:space="preserve">Рисунок </w:delText>
        </w:r>
      </w:del>
      <w:r w:rsidR="009D4FFD">
        <w:t>5</w:t>
      </w:r>
      <w:r w:rsidR="009D4FFD" w:rsidRPr="00970765">
        <w:t>.</w:t>
      </w:r>
      <w:r w:rsidR="009D4FFD">
        <w:rPr>
          <w:noProof/>
        </w:rPr>
        <w:t>16</w:t>
      </w:r>
      <w:r w:rsidR="00565E90" w:rsidRPr="00970765">
        <w:rPr>
          <w:szCs w:val="28"/>
        </w:rPr>
        <w:fldChar w:fldCharType="end"/>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в момент часу </w:t>
      </w:r>
      <w:r w:rsidR="00CC3041" w:rsidRPr="00970765">
        <w:rPr>
          <w:position w:val="-12"/>
          <w:szCs w:val="28"/>
        </w:rPr>
        <w:object w:dxaOrig="1120" w:dyaOrig="360">
          <v:shape id="_x0000_i1218" type="#_x0000_t75" style="width:55.5pt;height:19.5pt" o:ole="">
            <v:imagedata r:id="rId423" o:title=""/>
          </v:shape>
          <o:OLEObject Type="Embed" ProgID="Equation.DSMT4" ShapeID="_x0000_i1218" DrawAspect="Content" ObjectID="_1605947664" r:id="rId424"/>
        </w:object>
      </w:r>
      <w:r w:rsidRPr="00970765">
        <w:rPr>
          <w:szCs w:val="28"/>
        </w:rPr>
        <w:t xml:space="preserve"> до валу двигуна прикладається постійний номінальний момент навантаження Мс</w:t>
      </w:r>
      <w:r w:rsidR="00CC3041" w:rsidRPr="00970765">
        <w:rPr>
          <w:szCs w:val="28"/>
        </w:rPr>
        <w:t xml:space="preserve"> </w:t>
      </w:r>
      <w:r w:rsidRPr="00970765">
        <w:rPr>
          <w:szCs w:val="28"/>
        </w:rPr>
        <w:t>=</w:t>
      </w:r>
      <w:r w:rsidR="00CC3041" w:rsidRPr="00970765">
        <w:rPr>
          <w:szCs w:val="28"/>
        </w:rPr>
        <w:t xml:space="preserve"> </w:t>
      </w:r>
      <w:r w:rsidRPr="00970765">
        <w:rPr>
          <w:szCs w:val="28"/>
        </w:rPr>
        <w:t>0,4 Нм.</w:t>
      </w:r>
    </w:p>
    <w:p w:rsidR="005C7C8A" w:rsidRPr="00970765" w:rsidRDefault="005C7C8A" w:rsidP="005C7C8A">
      <w:pPr>
        <w:spacing w:after="0" w:line="360" w:lineRule="auto"/>
        <w:jc w:val="both"/>
        <w:rPr>
          <w:rFonts w:cs="Times New Roman"/>
          <w:szCs w:val="28"/>
        </w:rPr>
      </w:pPr>
      <w:r w:rsidRPr="00970765">
        <w:rPr>
          <w:rFonts w:cs="Times New Roman"/>
          <w:szCs w:val="28"/>
        </w:rPr>
        <w:t>Як видно з графіків</w:t>
      </w:r>
      <w:r w:rsidR="009E07F0" w:rsidRPr="00970765">
        <w:rPr>
          <w:rFonts w:cs="Times New Roman"/>
          <w:szCs w:val="28"/>
        </w:rPr>
        <w:t xml:space="preserve"> </w:t>
      </w:r>
      <w:r w:rsidRPr="00970765">
        <w:rPr>
          <w:rFonts w:cs="Times New Roman"/>
          <w:szCs w:val="28"/>
        </w:rPr>
        <w:t>,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970765" w:rsidRDefault="005C7C8A" w:rsidP="005C7C8A">
      <w:pPr>
        <w:spacing w:after="0" w:line="360" w:lineRule="auto"/>
        <w:jc w:val="both"/>
        <w:rPr>
          <w:rFonts w:cs="Times New Roman"/>
          <w:szCs w:val="28"/>
        </w:rPr>
      </w:pPr>
      <w:r w:rsidRPr="00970765">
        <w:rPr>
          <w:rFonts w:cs="Times New Roman"/>
          <w:szCs w:val="28"/>
        </w:rPr>
        <w:t>Струми відпрацьовуються практично без помилок.</w:t>
      </w:r>
    </w:p>
    <w:p w:rsidR="005C7C8A" w:rsidRPr="00970765" w:rsidRDefault="005C7C8A" w:rsidP="005C7C8A">
      <w:pPr>
        <w:spacing w:after="0" w:line="360" w:lineRule="auto"/>
        <w:jc w:val="both"/>
        <w:rPr>
          <w:rFonts w:cs="Times New Roman"/>
          <w:szCs w:val="28"/>
        </w:rPr>
      </w:pPr>
      <w:r w:rsidRPr="00970765">
        <w:rPr>
          <w:rFonts w:cs="Times New Roman"/>
          <w:szCs w:val="28"/>
        </w:rPr>
        <w:t xml:space="preserve">На проміжку часу після завершення розгону (0,1 с при </w:t>
      </w:r>
      <w:r w:rsidRPr="00970765">
        <w:rPr>
          <w:position w:val="-12"/>
          <w:szCs w:val="28"/>
        </w:rPr>
        <w:object w:dxaOrig="1820" w:dyaOrig="360">
          <v:shape id="_x0000_i1219" type="#_x0000_t75" style="width:90pt;height:18.75pt" o:ole="">
            <v:imagedata r:id="rId425" o:title=""/>
          </v:shape>
          <o:OLEObject Type="Embed" ProgID="Equation.DSMT4" ShapeID="_x0000_i1219" DrawAspect="Content" ObjectID="_1605947665" r:id="rId426"/>
        </w:object>
      </w:r>
      <w:r w:rsidRPr="00970765">
        <w:rPr>
          <w:szCs w:val="28"/>
        </w:rPr>
        <w:t xml:space="preserve"> </w:t>
      </w:r>
      <w:r w:rsidRPr="00970765">
        <w:rPr>
          <w:rFonts w:cs="Times New Roman"/>
          <w:szCs w:val="28"/>
        </w:rPr>
        <w:t xml:space="preserve">та 0.15с при </w:t>
      </w:r>
      <w:r w:rsidRPr="00970765">
        <w:rPr>
          <w:position w:val="-12"/>
          <w:szCs w:val="28"/>
        </w:rPr>
        <w:object w:dxaOrig="1860" w:dyaOrig="360">
          <v:shape id="_x0000_i1220" type="#_x0000_t75" style="width:93pt;height:18.75pt" o:ole="">
            <v:imagedata r:id="rId427" o:title=""/>
          </v:shape>
          <o:OLEObject Type="Embed" ProgID="Equation.DSMT4" ShapeID="_x0000_i1220" DrawAspect="Content" ObjectID="_1605947666" r:id="rId428"/>
        </w:object>
      </w:r>
      <w:r w:rsidRPr="00970765">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70765">
        <w:rPr>
          <w:rFonts w:cs="Times New Roman"/>
          <w:position w:val="-6"/>
          <w:szCs w:val="28"/>
        </w:rPr>
        <w:object w:dxaOrig="1400" w:dyaOrig="300">
          <v:shape id="_x0000_i1221" type="#_x0000_t75" style="width:69.75pt;height:15pt" o:ole="">
            <v:imagedata r:id="rId429" o:title=""/>
          </v:shape>
          <o:OLEObject Type="Embed" ProgID="Equation.DSMT4" ShapeID="_x0000_i1221" DrawAspect="Content" ObjectID="_1605947667" r:id="rId430"/>
        </w:object>
      </w:r>
      <w:r w:rsidRPr="00970765">
        <w:rPr>
          <w:rFonts w:cs="Times New Roman"/>
          <w:szCs w:val="28"/>
        </w:rPr>
        <w:t>.</w:t>
      </w:r>
    </w:p>
    <w:p w:rsidR="005C7C8A" w:rsidRPr="00970765" w:rsidRDefault="005C7C8A" w:rsidP="005C7C8A">
      <w:pPr>
        <w:spacing w:after="0" w:line="360" w:lineRule="auto"/>
        <w:jc w:val="both"/>
        <w:rPr>
          <w:rFonts w:cs="Times New Roman"/>
          <w:szCs w:val="28"/>
        </w:rPr>
      </w:pPr>
      <w:r w:rsidRPr="00970765">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970765" w:rsidRDefault="005C7C8A" w:rsidP="00542941">
      <w:pPr>
        <w:pStyle w:val="diplomapictures"/>
        <w:rPr>
          <w:noProof w:val="0"/>
        </w:rPr>
        <w:pPrChange w:id="506" w:author="Пользователь Windows" w:date="2018-12-10T11:06:00Z">
          <w:pPr>
            <w:pStyle w:val="diplomapictures"/>
          </w:pPr>
        </w:pPrChange>
      </w:pPr>
      <w:r w:rsidRPr="00970765">
        <w:rPr>
          <w:lang w:val="ru-RU"/>
        </w:rPr>
        <w:lastRenderedPageBreak/>
        <w:drawing>
          <wp:inline distT="0" distB="0" distL="0" distR="0" wp14:anchorId="0C0317CE" wp14:editId="6DB4FE9E">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1">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5398E9DC" wp14:editId="2C507D82">
            <wp:extent cx="5219166" cy="33407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2">
                      <a:extLst>
                        <a:ext uri="{28A0092B-C50C-407E-A947-70E740481C1C}">
                          <a14:useLocalDpi xmlns:a14="http://schemas.microsoft.com/office/drawing/2010/main" val="0"/>
                        </a:ext>
                      </a:extLst>
                    </a:blip>
                    <a:srcRect t="4621" b="10085"/>
                    <a:stretch/>
                  </pic:blipFill>
                  <pic:spPr bwMode="auto">
                    <a:xfrm>
                      <a:off x="0" y="0"/>
                      <a:ext cx="5220000" cy="334126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6EB9CE0" wp14:editId="37EDFD24">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3">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542941">
      <w:pPr>
        <w:pStyle w:val="diplomapictures"/>
        <w:pPrChange w:id="507" w:author="Пользователь Windows" w:date="2018-12-10T11:06:00Z">
          <w:pPr>
            <w:pStyle w:val="diplomapictures"/>
          </w:pPr>
        </w:pPrChange>
      </w:pPr>
      <w:bookmarkStart w:id="508" w:name="_Ref532025036"/>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13</w:t>
      </w:r>
      <w:r w:rsidR="00F2234E" w:rsidRPr="00970765">
        <w:fldChar w:fldCharType="end"/>
      </w:r>
      <w:bookmarkEnd w:id="508"/>
      <w:r w:rsidRPr="00970765">
        <w:t xml:space="preserve"> – Графіки перехідних процесів при тестуванні системи керування швидкістю Rexroth (</w:t>
      </w:r>
      <w:r w:rsidRPr="00970765">
        <w:rPr>
          <w:position w:val="-12"/>
        </w:rPr>
        <w:object w:dxaOrig="1820" w:dyaOrig="360">
          <v:shape id="_x0000_i1222" type="#_x0000_t75" style="width:90pt;height:18.75pt" o:ole="">
            <v:imagedata r:id="rId425" o:title=""/>
          </v:shape>
          <o:OLEObject Type="Embed" ProgID="Equation.DSMT4" ShapeID="_x0000_i1222" DrawAspect="Content" ObjectID="_1605947668" r:id="rId434"/>
        </w:object>
      </w:r>
      <w:r w:rsidRPr="00970765">
        <w:t>)</w:t>
      </w:r>
    </w:p>
    <w:p w:rsidR="006C057F" w:rsidRPr="00970765" w:rsidRDefault="006C057F" w:rsidP="00542941">
      <w:pPr>
        <w:pStyle w:val="diplomapictures"/>
        <w:pPrChange w:id="509" w:author="Пользователь Windows" w:date="2018-12-10T11:06:00Z">
          <w:pPr>
            <w:pStyle w:val="diplomapictures"/>
          </w:pPr>
        </w:pPrChange>
      </w:pPr>
    </w:p>
    <w:p w:rsidR="006C057F" w:rsidRPr="00970765" w:rsidRDefault="005C7C8A" w:rsidP="00542941">
      <w:pPr>
        <w:pStyle w:val="diplomapictures"/>
        <w:rPr>
          <w:noProof w:val="0"/>
        </w:rPr>
        <w:pPrChange w:id="510" w:author="Пользователь Windows" w:date="2018-12-10T11:06:00Z">
          <w:pPr>
            <w:pStyle w:val="diplomapictures"/>
          </w:pPr>
        </w:pPrChange>
      </w:pPr>
      <w:r w:rsidRPr="00970765">
        <w:rPr>
          <w:lang w:val="ru-RU"/>
        </w:rPr>
        <w:drawing>
          <wp:inline distT="0" distB="0" distL="0" distR="0" wp14:anchorId="401517A8" wp14:editId="0439701C">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5">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A8EA11D" wp14:editId="3CC79F31">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6">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970765" w:rsidRDefault="005C7C8A" w:rsidP="00542941">
      <w:pPr>
        <w:pStyle w:val="diplomapictures"/>
        <w:rPr>
          <w:noProof w:val="0"/>
        </w:rPr>
        <w:pPrChange w:id="511" w:author="Пользователь Windows" w:date="2018-12-10T11:06:00Z">
          <w:pPr>
            <w:pStyle w:val="diplomapictures"/>
          </w:pPr>
        </w:pPrChange>
      </w:pPr>
      <w:r w:rsidRPr="00970765">
        <w:rPr>
          <w:lang w:val="ru-RU"/>
        </w:rPr>
        <w:drawing>
          <wp:inline distT="0" distB="0" distL="0" distR="0" wp14:anchorId="5132E37B" wp14:editId="284DC6DE">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7">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542941">
      <w:pPr>
        <w:pStyle w:val="diplomapictures"/>
        <w:pPrChange w:id="512" w:author="Пользователь Windows" w:date="2018-12-10T11:06:00Z">
          <w:pPr>
            <w:pStyle w:val="diplomapictures"/>
          </w:pPr>
        </w:pPrChange>
      </w:pPr>
      <w:bookmarkStart w:id="513" w:name="_Ref532025108"/>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14</w:t>
      </w:r>
      <w:r w:rsidR="00F2234E" w:rsidRPr="00970765">
        <w:fldChar w:fldCharType="end"/>
      </w:r>
      <w:bookmarkEnd w:id="513"/>
      <w:r w:rsidR="00F2234E" w:rsidRPr="00970765">
        <w:t xml:space="preserve"> </w:t>
      </w:r>
      <w:r w:rsidRPr="00970765">
        <w:t>– Графіки перехідних процесів при тестуванні системи керування швидкістю Rexroth (</w:t>
      </w:r>
      <w:r w:rsidRPr="00970765">
        <w:rPr>
          <w:position w:val="-12"/>
        </w:rPr>
        <w:object w:dxaOrig="1860" w:dyaOrig="360">
          <v:shape id="_x0000_i1223" type="#_x0000_t75" style="width:91.5pt;height:18.75pt" o:ole="">
            <v:imagedata r:id="rId438" o:title=""/>
          </v:shape>
          <o:OLEObject Type="Embed" ProgID="Equation.DSMT4" ShapeID="_x0000_i1223" DrawAspect="Content" ObjectID="_1605947669" r:id="rId439"/>
        </w:object>
      </w:r>
      <w:r w:rsidRPr="00970765">
        <w:t>)</w:t>
      </w:r>
    </w:p>
    <w:p w:rsidR="005C7C8A" w:rsidRPr="00970765" w:rsidRDefault="005C7C8A" w:rsidP="00542941">
      <w:pPr>
        <w:pStyle w:val="diplomapictures"/>
        <w:rPr>
          <w:noProof w:val="0"/>
        </w:rPr>
        <w:pPrChange w:id="514" w:author="Пользователь Windows" w:date="2018-12-10T11:06:00Z">
          <w:pPr>
            <w:pStyle w:val="diplomapictures"/>
          </w:pPr>
        </w:pPrChange>
      </w:pPr>
      <w:r w:rsidRPr="00970765">
        <w:rPr>
          <w:lang w:val="ru-RU"/>
        </w:rPr>
        <w:lastRenderedPageBreak/>
        <w:drawing>
          <wp:inline distT="0" distB="0" distL="0" distR="0" wp14:anchorId="4AD2FCAD" wp14:editId="1B34645F">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40">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43FB5D17" wp14:editId="1D2F0743">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41">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303648E4" wp14:editId="2D972B78">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42">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542941">
      <w:pPr>
        <w:pStyle w:val="diplomapictures"/>
        <w:pPrChange w:id="515" w:author="Пользователь Windows" w:date="2018-12-10T11:06:00Z">
          <w:pPr>
            <w:pStyle w:val="diplomapictures"/>
          </w:pPr>
        </w:pPrChange>
      </w:pPr>
      <w:bookmarkStart w:id="516" w:name="_Ref532025023"/>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15</w:t>
      </w:r>
      <w:r w:rsidR="00F2234E" w:rsidRPr="00970765">
        <w:fldChar w:fldCharType="end"/>
      </w:r>
      <w:bookmarkEnd w:id="516"/>
      <w:r w:rsidRPr="00970765">
        <w:t xml:space="preserve"> – Графіки перехідних процесів при моделюванні системи керування швидкістю Rexroth (</w:t>
      </w:r>
      <w:r w:rsidRPr="00970765">
        <w:rPr>
          <w:position w:val="-12"/>
        </w:rPr>
        <w:object w:dxaOrig="1820" w:dyaOrig="360">
          <v:shape id="_x0000_i1224" type="#_x0000_t75" style="width:90pt;height:18.75pt" o:ole="">
            <v:imagedata r:id="rId425" o:title=""/>
          </v:shape>
          <o:OLEObject Type="Embed" ProgID="Equation.DSMT4" ShapeID="_x0000_i1224" DrawAspect="Content" ObjectID="_1605947670" r:id="rId443"/>
        </w:object>
      </w:r>
      <w:r w:rsidRPr="00970765">
        <w:t>)</w:t>
      </w:r>
    </w:p>
    <w:p w:rsidR="006C057F" w:rsidRPr="00970765" w:rsidRDefault="005C7C8A" w:rsidP="00542941">
      <w:pPr>
        <w:pStyle w:val="diplomapictures"/>
        <w:rPr>
          <w:noProof w:val="0"/>
        </w:rPr>
        <w:pPrChange w:id="517" w:author="Пользователь Windows" w:date="2018-12-10T11:06:00Z">
          <w:pPr>
            <w:pStyle w:val="diplomapictures"/>
          </w:pPr>
        </w:pPrChange>
      </w:pPr>
      <w:r w:rsidRPr="00970765">
        <w:rPr>
          <w:lang w:val="ru-RU"/>
        </w:rPr>
        <w:lastRenderedPageBreak/>
        <w:drawing>
          <wp:inline distT="0" distB="0" distL="0" distR="0" wp14:anchorId="1B6B6FDD" wp14:editId="03AF3FE4">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44">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532AFB1" wp14:editId="348B1D66">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45">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57F3B4E2" wp14:editId="3B6F3258">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46">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542941">
      <w:pPr>
        <w:pStyle w:val="diplomapictures"/>
        <w:pPrChange w:id="518" w:author="Пользователь Windows" w:date="2018-12-10T11:06:00Z">
          <w:pPr>
            <w:pStyle w:val="diplomapictures"/>
          </w:pPr>
        </w:pPrChange>
      </w:pPr>
      <w:bookmarkStart w:id="519" w:name="_Ref532025243"/>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9D4FFD">
        <w:t>5</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9D4FFD">
        <w:t>16</w:t>
      </w:r>
      <w:r w:rsidR="00F2234E" w:rsidRPr="00970765">
        <w:fldChar w:fldCharType="end"/>
      </w:r>
      <w:bookmarkEnd w:id="519"/>
      <w:r w:rsidR="00F2234E" w:rsidRPr="00970765">
        <w:t xml:space="preserve"> </w:t>
      </w:r>
      <w:r w:rsidRPr="00970765">
        <w:t>– Графіки перехідних процесів при моделюванні системи керування швидкістю Rexroth (</w:t>
      </w:r>
      <w:r w:rsidRPr="00970765">
        <w:rPr>
          <w:position w:val="-12"/>
        </w:rPr>
        <w:object w:dxaOrig="1860" w:dyaOrig="360">
          <v:shape id="_x0000_i1225" type="#_x0000_t75" style="width:91.5pt;height:18.75pt" o:ole="">
            <v:imagedata r:id="rId447" o:title=""/>
          </v:shape>
          <o:OLEObject Type="Embed" ProgID="Equation.DSMT4" ShapeID="_x0000_i1225" DrawAspect="Content" ObjectID="_1605947671" r:id="rId448"/>
        </w:object>
      </w:r>
      <w:r w:rsidRPr="00970765">
        <w:t>)</w:t>
      </w:r>
    </w:p>
    <w:p w:rsidR="004D7033" w:rsidRPr="00970765" w:rsidRDefault="004D7033" w:rsidP="00A2252C">
      <w:pPr>
        <w:pStyle w:val="chapterconclusion"/>
      </w:pPr>
      <w:r w:rsidRPr="00970765">
        <w:lastRenderedPageBreak/>
        <w:t>ВИСНОВКИ ДО РОЗДІЛУ 5</w:t>
      </w:r>
    </w:p>
    <w:p w:rsidR="004D7033" w:rsidRPr="00970765" w:rsidRDefault="004D7033" w:rsidP="00A2252C">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Pr="00970765" w:rsidRDefault="004D7033" w:rsidP="00A2252C">
      <w:pPr>
        <w:pStyle w:val="1"/>
      </w:pPr>
      <w:r w:rsidRPr="00970765">
        <w:t xml:space="preserve">Додатково було порівняно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4D7033" w:rsidRPr="00970765" w:rsidRDefault="004D7033" w:rsidP="00A2252C">
      <w:pPr>
        <w:pStyle w:val="1"/>
      </w:pPr>
      <w:r w:rsidRPr="00970765">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970765" w:rsidRDefault="00CC3041" w:rsidP="00CC3041">
      <w:pPr>
        <w:spacing w:after="0" w:line="360" w:lineRule="auto"/>
        <w:jc w:val="both"/>
        <w:rPr>
          <w:rFonts w:cs="Times New Roman"/>
          <w:szCs w:val="28"/>
        </w:rPr>
      </w:pPr>
      <w:r w:rsidRPr="00970765">
        <w:rPr>
          <w:rFonts w:cs="Times New Roman"/>
          <w:szCs w:val="28"/>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970765" w:rsidRDefault="00CC3041" w:rsidP="00CC3041">
      <w:pPr>
        <w:spacing w:after="0" w:line="360" w:lineRule="auto"/>
        <w:jc w:val="both"/>
        <w:rPr>
          <w:rFonts w:cs="Times New Roman"/>
          <w:szCs w:val="28"/>
        </w:rPr>
      </w:pPr>
      <w:r w:rsidRPr="00970765">
        <w:rPr>
          <w:rFonts w:cs="Times New Roman"/>
          <w:szCs w:val="28"/>
        </w:rPr>
        <w:t>Наведено результати тестування систем регулювання швидкістю з ПІ та П регулятором.</w:t>
      </w:r>
    </w:p>
    <w:p w:rsidR="00CC3041" w:rsidRPr="00970765" w:rsidRDefault="00CC3041" w:rsidP="00BF3C97">
      <w:pPr>
        <w:spacing w:after="0" w:line="360" w:lineRule="auto"/>
        <w:jc w:val="both"/>
        <w:rPr>
          <w:rFonts w:cs="Times New Roman"/>
          <w:szCs w:val="28"/>
        </w:rPr>
      </w:pPr>
      <w:r w:rsidRPr="00970765">
        <w:rPr>
          <w:rFonts w:cs="Times New Roman"/>
          <w:szCs w:val="28"/>
        </w:rPr>
        <w:t xml:space="preserve">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3713CC" w:rsidRPr="00970765" w:rsidRDefault="003713CC">
      <w:pPr>
        <w:ind w:firstLine="0"/>
        <w:rPr>
          <w:rFonts w:eastAsia="Times New Roman" w:cs="Times New Roman"/>
        </w:rPr>
      </w:pPr>
      <w:r w:rsidRPr="00970765">
        <w:br w:type="page"/>
      </w:r>
    </w:p>
    <w:p w:rsidR="003713CC" w:rsidRPr="00970765" w:rsidRDefault="00A129F2" w:rsidP="00457DCC">
      <w:pPr>
        <w:pStyle w:val="Heading1"/>
        <w:numPr>
          <w:ilvl w:val="0"/>
          <w:numId w:val="36"/>
        </w:numPr>
      </w:pPr>
      <w:bookmarkStart w:id="520" w:name="_Toc451865811"/>
      <w:bookmarkStart w:id="521" w:name="_Toc452048240"/>
      <w:bookmarkStart w:id="522" w:name="_Toc532032284"/>
      <w:r w:rsidRPr="00970765">
        <w:lastRenderedPageBreak/>
        <w:t>Р</w:t>
      </w:r>
      <w:r w:rsidR="003713CC" w:rsidRPr="00970765">
        <w:t>озроблення стартап-проект</w:t>
      </w:r>
      <w:bookmarkEnd w:id="520"/>
      <w:bookmarkEnd w:id="521"/>
      <w:r w:rsidR="003713CC" w:rsidRPr="00970765">
        <w:t>у</w:t>
      </w:r>
      <w:bookmarkEnd w:id="522"/>
    </w:p>
    <w:p w:rsidR="003713CC" w:rsidRPr="00970765" w:rsidRDefault="003713CC" w:rsidP="00A2252C">
      <w:pPr>
        <w:pStyle w:val="1"/>
      </w:pPr>
      <w:r w:rsidRPr="00970765">
        <w:t>Розроблений та описаний лабораторний стенд для досл</w:t>
      </w:r>
      <w:r w:rsidR="009976D3" w:rsidRPr="00970765">
        <w:t>і</w:t>
      </w:r>
      <w:r w:rsidRPr="00970765">
        <w:t xml:space="preserve">дження двомасових електромеханічних систем з пружнім механічним </w:t>
      </w:r>
      <w:r w:rsidR="00EB5A37" w:rsidRPr="00970765">
        <w:t>зв’язком</w:t>
      </w:r>
      <w:r w:rsidRPr="00970765">
        <w:t xml:space="preserve">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w:t>
      </w:r>
      <w:r w:rsidR="003C17A9" w:rsidRPr="00970765">
        <w:t>акого роду надасть змогу підвищити</w:t>
      </w:r>
      <w:r w:rsidRPr="00970765">
        <w:t xml:space="preserve">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970765" w:rsidRDefault="003713CC" w:rsidP="00CC571F">
      <w:pPr>
        <w:pStyle w:val="tablecaption"/>
        <w:keepNext/>
      </w:pPr>
      <w:r w:rsidRPr="00970765">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970765" w:rsidTr="00EE239F">
        <w:trPr>
          <w:jc w:val="center"/>
        </w:trPr>
        <w:tc>
          <w:tcPr>
            <w:tcW w:w="3156" w:type="dxa"/>
            <w:vAlign w:val="center"/>
          </w:tcPr>
          <w:p w:rsidR="00EE239F" w:rsidRPr="00970765" w:rsidRDefault="00EE239F" w:rsidP="00CC571F">
            <w:pPr>
              <w:pStyle w:val="tabletextstyle"/>
              <w:keepNext/>
              <w:rPr>
                <w:rFonts w:eastAsia="Calibri"/>
              </w:rPr>
            </w:pPr>
            <w:r w:rsidRPr="00970765">
              <w:rPr>
                <w:rFonts w:eastAsia="Calibri"/>
              </w:rPr>
              <w:t>Зміст ідеї</w:t>
            </w:r>
          </w:p>
        </w:tc>
        <w:tc>
          <w:tcPr>
            <w:tcW w:w="3017" w:type="dxa"/>
            <w:vAlign w:val="center"/>
          </w:tcPr>
          <w:p w:rsidR="00EE239F" w:rsidRPr="00970765" w:rsidRDefault="00EE239F" w:rsidP="00CC571F">
            <w:pPr>
              <w:pStyle w:val="tabletextstyle"/>
              <w:keepNext/>
              <w:rPr>
                <w:rFonts w:eastAsia="Calibri"/>
              </w:rPr>
            </w:pPr>
            <w:r w:rsidRPr="00970765">
              <w:rPr>
                <w:rFonts w:eastAsia="Calibri"/>
              </w:rPr>
              <w:t>Напрямки застосування</w:t>
            </w:r>
          </w:p>
        </w:tc>
        <w:tc>
          <w:tcPr>
            <w:tcW w:w="3064" w:type="dxa"/>
            <w:vAlign w:val="center"/>
          </w:tcPr>
          <w:p w:rsidR="00EE239F" w:rsidRPr="00970765" w:rsidRDefault="00EE239F" w:rsidP="00CC571F">
            <w:pPr>
              <w:pStyle w:val="tabletextstyle"/>
              <w:keepNext/>
              <w:rPr>
                <w:rFonts w:eastAsia="Calibri"/>
              </w:rPr>
            </w:pPr>
            <w:r w:rsidRPr="00970765">
              <w:rPr>
                <w:rFonts w:eastAsia="Calibri"/>
              </w:rPr>
              <w:t>Вигоди для користувача</w:t>
            </w:r>
          </w:p>
        </w:tc>
      </w:tr>
      <w:tr w:rsidR="00EE239F" w:rsidRPr="00970765" w:rsidTr="00EE239F">
        <w:trPr>
          <w:jc w:val="center"/>
        </w:trPr>
        <w:tc>
          <w:tcPr>
            <w:tcW w:w="3156" w:type="dxa"/>
            <w:vMerge w:val="restart"/>
          </w:tcPr>
          <w:p w:rsidR="00EE239F" w:rsidRPr="00970765" w:rsidRDefault="00EE239F" w:rsidP="00A2252C">
            <w:pPr>
              <w:pStyle w:val="tabletextstyle"/>
              <w:rPr>
                <w:rFonts w:eastAsia="Calibri"/>
              </w:rPr>
            </w:pPr>
            <w:r w:rsidRPr="00970765">
              <w:rPr>
                <w:rFonts w:eastAsia="Calibri"/>
              </w:rPr>
              <w:t xml:space="preserve">Практична реалізація виробництва, наладка та впровадження установки для </w:t>
            </w:r>
            <w:r w:rsidRPr="00970765">
              <w:t>для досл</w:t>
            </w:r>
            <w:r w:rsidR="00EB5A37" w:rsidRPr="00970765">
              <w:t>і</w:t>
            </w:r>
            <w:r w:rsidRPr="00970765">
              <w:t xml:space="preserve">дження двомасових електромеханічних систем з пружнім механічним </w:t>
            </w:r>
            <w:r w:rsidR="00EB5A37" w:rsidRPr="00970765">
              <w:t>зв’язком</w:t>
            </w:r>
            <w:r w:rsidRPr="00970765">
              <w:t>.</w:t>
            </w:r>
          </w:p>
        </w:tc>
        <w:tc>
          <w:tcPr>
            <w:tcW w:w="3017" w:type="dxa"/>
          </w:tcPr>
          <w:p w:rsidR="00EE239F" w:rsidRPr="00970765" w:rsidRDefault="00EE239F" w:rsidP="00A2252C">
            <w:pPr>
              <w:pStyle w:val="tabletextstyle"/>
              <w:rPr>
                <w:rFonts w:eastAsia="Calibri"/>
              </w:rPr>
            </w:pPr>
            <w:r w:rsidRPr="00970765">
              <w:rPr>
                <w:rFonts w:eastAsia="Calibri"/>
              </w:rPr>
              <w:t xml:space="preserve">1. Застосування у навчальних цілях у </w:t>
            </w:r>
            <w:r w:rsidR="00EB5A37" w:rsidRPr="00970765">
              <w:rPr>
                <w:rFonts w:eastAsia="Calibri"/>
              </w:rPr>
              <w:t>вищих</w:t>
            </w:r>
            <w:r w:rsidRPr="00970765">
              <w:rPr>
                <w:rFonts w:eastAsia="Calibri"/>
              </w:rPr>
              <w:t xml:space="preserve"> навчальних закладах.</w:t>
            </w:r>
          </w:p>
        </w:tc>
        <w:tc>
          <w:tcPr>
            <w:tcW w:w="3064" w:type="dxa"/>
          </w:tcPr>
          <w:p w:rsidR="00EE239F" w:rsidRPr="00970765" w:rsidRDefault="00EE239F" w:rsidP="00A2252C">
            <w:pPr>
              <w:pStyle w:val="tabletextstyle"/>
              <w:rPr>
                <w:rFonts w:eastAsia="Calibri"/>
              </w:rPr>
            </w:pPr>
            <w:r w:rsidRPr="00970765">
              <w:rPr>
                <w:rFonts w:eastAsia="Calibri"/>
              </w:rPr>
              <w:t>Підвищення рівня знань у галузі складних електромеханічних систем студентів закладів вищої освіти.</w:t>
            </w:r>
          </w:p>
        </w:tc>
      </w:tr>
      <w:tr w:rsidR="00EE239F" w:rsidRPr="00970765" w:rsidTr="00EE239F">
        <w:trPr>
          <w:jc w:val="center"/>
        </w:trPr>
        <w:tc>
          <w:tcPr>
            <w:tcW w:w="3156" w:type="dxa"/>
            <w:vMerge/>
          </w:tcPr>
          <w:p w:rsidR="00EE239F" w:rsidRPr="00970765" w:rsidRDefault="00EE239F" w:rsidP="00A2252C">
            <w:pPr>
              <w:pStyle w:val="tabletextstyle"/>
              <w:rPr>
                <w:rFonts w:eastAsia="Calibri"/>
              </w:rPr>
            </w:pPr>
          </w:p>
        </w:tc>
        <w:tc>
          <w:tcPr>
            <w:tcW w:w="3017" w:type="dxa"/>
          </w:tcPr>
          <w:p w:rsidR="00EE239F" w:rsidRPr="00970765" w:rsidRDefault="00EE239F" w:rsidP="00A2252C">
            <w:pPr>
              <w:pStyle w:val="tabletextstyle"/>
              <w:rPr>
                <w:rFonts w:eastAsia="Calibri"/>
              </w:rPr>
            </w:pPr>
            <w:r w:rsidRPr="00970765">
              <w:rPr>
                <w:rFonts w:eastAsia="Calibri"/>
              </w:rPr>
              <w:t>2. Застосування у навчальних цілях для підвищення кваліфікації спеціалістів на виробництві</w:t>
            </w:r>
          </w:p>
        </w:tc>
        <w:tc>
          <w:tcPr>
            <w:tcW w:w="3064" w:type="dxa"/>
          </w:tcPr>
          <w:p w:rsidR="00EE239F" w:rsidRPr="00970765" w:rsidRDefault="00EE239F" w:rsidP="00A2252C">
            <w:pPr>
              <w:pStyle w:val="tabletextstyle"/>
              <w:rPr>
                <w:rFonts w:eastAsia="Calibri"/>
              </w:rPr>
            </w:pPr>
            <w:r w:rsidRPr="00970765">
              <w:rPr>
                <w:rFonts w:eastAsia="Calibri"/>
              </w:rPr>
              <w:t>Підвищення рівня знань у галузі складних електромеханічних систем працівників підприємств.</w:t>
            </w:r>
          </w:p>
        </w:tc>
      </w:tr>
    </w:tbl>
    <w:p w:rsidR="00EE239F" w:rsidRPr="00970765" w:rsidRDefault="00EE239F" w:rsidP="003713CC">
      <w:pPr>
        <w:spacing w:after="0" w:line="360" w:lineRule="auto"/>
        <w:ind w:firstLine="709"/>
        <w:jc w:val="right"/>
        <w:rPr>
          <w:rFonts w:eastAsia="Times New Roman" w:cs="Times New Roman"/>
        </w:rPr>
      </w:pPr>
    </w:p>
    <w:p w:rsidR="003713CC" w:rsidRPr="00970765" w:rsidRDefault="003713CC" w:rsidP="00CC571F">
      <w:pPr>
        <w:keepNext/>
        <w:spacing w:after="0" w:line="360" w:lineRule="auto"/>
        <w:ind w:firstLine="709"/>
        <w:jc w:val="right"/>
        <w:rPr>
          <w:rFonts w:eastAsia="Times New Roman" w:cs="Times New Roman"/>
        </w:rPr>
      </w:pPr>
      <w:r w:rsidRPr="00970765">
        <w:rPr>
          <w:rFonts w:eastAsia="Times New Roman" w:cs="Times New Roman"/>
        </w:rPr>
        <w:t>Таблиця 6.2 – Визначе</w:t>
      </w:r>
      <w:r w:rsidR="003B2CF6" w:rsidRPr="00970765">
        <w:rPr>
          <w:rFonts w:eastAsia="Times New Roman" w:cs="Times New Roman"/>
        </w:rPr>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970765" w:rsidTr="007D79CD">
        <w:tc>
          <w:tcPr>
            <w:tcW w:w="567" w:type="dxa"/>
            <w:vMerge w:val="restart"/>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xml:space="preserve">№ </w:t>
            </w:r>
            <w:r w:rsidRPr="00970765">
              <w:rPr>
                <w:rFonts w:eastAsia="Calibri" w:cs="Times New Roman"/>
                <w:i/>
                <w:szCs w:val="28"/>
                <w:lang w:eastAsia="ru-RU"/>
              </w:rPr>
              <w:br/>
              <w:t>п/п</w:t>
            </w:r>
          </w:p>
        </w:tc>
        <w:tc>
          <w:tcPr>
            <w:tcW w:w="1773"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Техніко-економічні характеристики ідеї</w:t>
            </w:r>
          </w:p>
        </w:tc>
        <w:tc>
          <w:tcPr>
            <w:tcW w:w="4320" w:type="dxa"/>
            <w:gridSpan w:val="4"/>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W </w:t>
            </w:r>
            <w:r w:rsidRPr="00970765">
              <w:rPr>
                <w:rFonts w:eastAsia="Calibri" w:cs="Times New Roman"/>
                <w:i/>
                <w:szCs w:val="28"/>
                <w:lang w:eastAsia="ru-RU"/>
              </w:rPr>
              <w:br/>
              <w:t>(слабка сторона)</w:t>
            </w:r>
          </w:p>
        </w:tc>
        <w:tc>
          <w:tcPr>
            <w:tcW w:w="1134"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N </w:t>
            </w:r>
            <w:r w:rsidRPr="00970765">
              <w:rPr>
                <w:rFonts w:eastAsia="Calibri" w:cs="Times New Roman"/>
                <w:i/>
                <w:szCs w:val="28"/>
                <w:lang w:eastAsia="ru-RU"/>
              </w:rPr>
              <w:br/>
              <w:t>(нейтральна сторона)</w:t>
            </w:r>
          </w:p>
        </w:tc>
        <w:tc>
          <w:tcPr>
            <w:tcW w:w="751"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S </w:t>
            </w:r>
            <w:r w:rsidRPr="00970765">
              <w:rPr>
                <w:rFonts w:eastAsia="Calibri" w:cs="Times New Roman"/>
                <w:i/>
                <w:szCs w:val="28"/>
                <w:lang w:eastAsia="ru-RU"/>
              </w:rPr>
              <w:br/>
              <w:t>(сильна сторона)</w:t>
            </w:r>
          </w:p>
        </w:tc>
      </w:tr>
      <w:tr w:rsidR="003713CC" w:rsidRPr="00970765" w:rsidTr="007D79CD">
        <w:tc>
          <w:tcPr>
            <w:tcW w:w="567"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Мій </w:t>
            </w:r>
            <w:r w:rsidRPr="00970765">
              <w:rPr>
                <w:rFonts w:eastAsia="Calibri" w:cs="Times New Roman"/>
                <w:i/>
                <w:szCs w:val="28"/>
                <w:lang w:eastAsia="ru-RU"/>
              </w:rPr>
              <w:br/>
              <w:t>проект</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Конкурент1</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Конкурент2</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Конку-рент3</w:t>
            </w:r>
          </w:p>
        </w:tc>
        <w:tc>
          <w:tcPr>
            <w:tcW w:w="995"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1.</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статичних </w:t>
            </w:r>
            <w:r w:rsidRPr="00970765">
              <w:rPr>
                <w:rFonts w:eastAsia="Calibri" w:cs="Times New Roman"/>
                <w:szCs w:val="28"/>
                <w:lang w:eastAsia="ru-RU"/>
              </w:rPr>
              <w:lastRenderedPageBreak/>
              <w:t xml:space="preserve">електромеханічних характеристик </w:t>
            </w:r>
            <w:r w:rsidR="009076BD" w:rsidRPr="00970765">
              <w:rPr>
                <w:rFonts w:eastAsia="Calibri" w:cs="Times New Roman"/>
                <w:szCs w:val="28"/>
                <w:lang w:eastAsia="ru-RU"/>
              </w:rPr>
              <w:t>СДПМ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lastRenderedPageBreak/>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lastRenderedPageBreak/>
              <w:t>2.</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динамічних характеристик </w:t>
            </w:r>
            <w:r w:rsidR="009076BD" w:rsidRPr="00970765">
              <w:rPr>
                <w:rFonts w:eastAsia="Calibri" w:cs="Times New Roman"/>
                <w:szCs w:val="28"/>
                <w:lang w:eastAsia="ru-RU"/>
              </w:rPr>
              <w:t>СДПМ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3.</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4.</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Безпровідне налаштування</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5.</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Собівартість</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bl>
    <w:p w:rsidR="00EE239F" w:rsidRPr="00970765" w:rsidRDefault="00EE239F" w:rsidP="00A2252C">
      <w:pPr>
        <w:pStyle w:val="1"/>
      </w:pPr>
    </w:p>
    <w:p w:rsidR="003713CC" w:rsidRPr="00970765" w:rsidRDefault="003713CC" w:rsidP="00A2252C">
      <w:pPr>
        <w:pStyle w:val="1"/>
      </w:pPr>
      <w:r w:rsidRPr="00970765">
        <w:t>На основі проведеного аналізу переваг та недоліків потенційного проекту можливо оцінити його конкурентоспроможність.</w:t>
      </w:r>
    </w:p>
    <w:p w:rsidR="003713CC" w:rsidRPr="00970765" w:rsidRDefault="003713CC" w:rsidP="00A2252C">
      <w:pPr>
        <w:pStyle w:val="1"/>
      </w:pPr>
      <w:r w:rsidRPr="00970765">
        <w:t>Для реалізації ідеї проекту проведено аудит технології створення товару, результати якого занесені в табл. 6.3.</w:t>
      </w:r>
    </w:p>
    <w:p w:rsidR="003713CC" w:rsidRPr="00970765" w:rsidRDefault="003713CC" w:rsidP="00CC571F">
      <w:pPr>
        <w:pStyle w:val="tablecaption"/>
        <w:keepNext/>
      </w:pPr>
      <w:r w:rsidRPr="00970765">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820"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Ідея проекту</w:t>
            </w:r>
          </w:p>
        </w:tc>
        <w:tc>
          <w:tcPr>
            <w:tcW w:w="2496"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Технології її реалізації</w:t>
            </w:r>
          </w:p>
        </w:tc>
        <w:tc>
          <w:tcPr>
            <w:tcW w:w="250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Наявність технологій</w:t>
            </w:r>
          </w:p>
        </w:tc>
        <w:tc>
          <w:tcPr>
            <w:tcW w:w="214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Доступність технологій</w:t>
            </w:r>
          </w:p>
        </w:tc>
      </w:tr>
      <w:tr w:rsidR="003713CC" w:rsidRPr="00970765" w:rsidTr="007D79CD">
        <w:tc>
          <w:tcPr>
            <w:tcW w:w="574" w:type="dxa"/>
            <w:vMerge w:val="restart"/>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820" w:type="dxa"/>
            <w:vMerge w:val="restart"/>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Виробництво</w:t>
            </w:r>
          </w:p>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установки </w:t>
            </w:r>
          </w:p>
        </w:tc>
        <w:tc>
          <w:tcPr>
            <w:tcW w:w="2496"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вже існуючих елементів</w:t>
            </w:r>
          </w:p>
        </w:tc>
        <w:tc>
          <w:tcPr>
            <w:tcW w:w="2505"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Наявна</w:t>
            </w:r>
          </w:p>
        </w:tc>
        <w:tc>
          <w:tcPr>
            <w:tcW w:w="2145"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574"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власно створених елементів</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розробити</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Недоступна</w:t>
            </w:r>
          </w:p>
        </w:tc>
      </w:tr>
      <w:tr w:rsidR="003713CC" w:rsidRPr="00970765" w:rsidTr="007D79CD">
        <w:tc>
          <w:tcPr>
            <w:tcW w:w="574" w:type="dxa"/>
            <w:vMerge w:val="restart"/>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820" w:type="dxa"/>
            <w:vMerge w:val="restart"/>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установки</w:t>
            </w: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Інструкції для самостійної наладки</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доробити</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574"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спеціалістами</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 наявна</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9540" w:type="dxa"/>
            <w:gridSpan w:val="5"/>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lastRenderedPageBreak/>
              <w:t xml:space="preserve">Обрана технологія реалізації ідеї проекту: збірка продукту з вже існуючих елементів та наладка </w:t>
            </w:r>
            <w:r w:rsidR="00EB5A37" w:rsidRPr="00970765">
              <w:rPr>
                <w:rFonts w:eastAsia="Calibri" w:cs="Times New Roman"/>
                <w:szCs w:val="28"/>
                <w:lang w:eastAsia="ru-RU"/>
              </w:rPr>
              <w:t>самостійно</w:t>
            </w:r>
            <w:r w:rsidRPr="00970765">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970765" w:rsidRDefault="003713CC" w:rsidP="003713CC">
      <w:pPr>
        <w:spacing w:before="120" w:after="0" w:line="360" w:lineRule="auto"/>
        <w:ind w:firstLine="709"/>
        <w:jc w:val="both"/>
        <w:rPr>
          <w:rFonts w:eastAsia="Times New Roman" w:cs="Times New Roman"/>
        </w:rPr>
      </w:pPr>
      <w:r w:rsidRPr="00970765">
        <w:rPr>
          <w:rFonts w:eastAsia="Times New Roman" w:cs="Times New Roman"/>
        </w:rPr>
        <w:t>Аналіз ринкових можливостей запуску проекту представлено у табл. 6.4-6.13.</w:t>
      </w:r>
    </w:p>
    <w:p w:rsidR="003713CC" w:rsidRPr="00970765" w:rsidRDefault="003713CC" w:rsidP="00EE239F">
      <w:pPr>
        <w:keepNext/>
        <w:spacing w:after="0" w:line="360" w:lineRule="auto"/>
        <w:ind w:firstLine="709"/>
        <w:jc w:val="right"/>
        <w:rPr>
          <w:rFonts w:eastAsia="Times New Roman" w:cs="Times New Roman"/>
        </w:rPr>
      </w:pPr>
      <w:r w:rsidRPr="00970765">
        <w:rPr>
          <w:rFonts w:eastAsia="Times New Roman" w:cs="Times New Roman"/>
        </w:rPr>
        <w:t>Таблиця 6.4 – Попередня характе</w:t>
      </w:r>
      <w:r w:rsidR="003B2CF6" w:rsidRPr="00970765">
        <w:rPr>
          <w:rFonts w:eastAsia="Times New Roman" w:cs="Times New Roman"/>
        </w:rPr>
        <w:t xml:space="preserve">ристика ринку </w:t>
      </w:r>
      <w:r w:rsidRPr="00970765">
        <w:rPr>
          <w:rFonts w:eastAsia="Times New Roman" w:cs="Times New Roman"/>
        </w:rPr>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970765" w:rsidTr="00EE239F">
        <w:tc>
          <w:tcPr>
            <w:tcW w:w="880"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5783"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Показники стану ринку (найменування)</w:t>
            </w:r>
          </w:p>
        </w:tc>
        <w:tc>
          <w:tcPr>
            <w:tcW w:w="2877"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Характеристика</w:t>
            </w:r>
          </w:p>
        </w:tc>
      </w:tr>
      <w:tr w:rsidR="003713CC" w:rsidRPr="00970765" w:rsidTr="00EE239F">
        <w:tc>
          <w:tcPr>
            <w:tcW w:w="880"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5783"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Кількість головних гравців, од</w:t>
            </w:r>
          </w:p>
        </w:tc>
        <w:tc>
          <w:tcPr>
            <w:tcW w:w="2877"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r>
      <w:tr w:rsidR="003713CC" w:rsidRPr="00970765" w:rsidTr="00EE239F">
        <w:tc>
          <w:tcPr>
            <w:tcW w:w="880"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2</w:t>
            </w:r>
          </w:p>
        </w:tc>
        <w:tc>
          <w:tcPr>
            <w:tcW w:w="5783"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Загальний обсяг продаж, грн/</w:t>
            </w:r>
            <w:r w:rsidR="00EB5A37" w:rsidRPr="00970765">
              <w:rPr>
                <w:rFonts w:eastAsia="Calibri" w:cs="Times New Roman"/>
                <w:szCs w:val="28"/>
                <w:lang w:eastAsia="ru-RU"/>
              </w:rPr>
              <w:t>ум. Од</w:t>
            </w:r>
          </w:p>
        </w:tc>
        <w:tc>
          <w:tcPr>
            <w:tcW w:w="2877"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54 000</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c>
          <w:tcPr>
            <w:tcW w:w="5783"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Динаміка ринку (якісна оцінка)</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Зростає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обмежень для входу (вказати характер обмежень)</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Специфічні вимоги до стандартизації та сертифікації</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6</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Середня норма рентабельності в галузі (або по ринку), %</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ARR=15.1%</w:t>
            </w:r>
          </w:p>
        </w:tc>
      </w:tr>
    </w:tbl>
    <w:p w:rsidR="00EE239F" w:rsidRPr="00970765" w:rsidRDefault="00EE239F" w:rsidP="00EE239F">
      <w:pPr>
        <w:ind w:left="567" w:firstLine="0"/>
      </w:pPr>
    </w:p>
    <w:p w:rsidR="003713CC" w:rsidRPr="00970765" w:rsidRDefault="003713CC" w:rsidP="00EE239F">
      <w:pPr>
        <w:keepNext/>
        <w:spacing w:before="120" w:after="0" w:line="360" w:lineRule="auto"/>
        <w:ind w:firstLine="709"/>
        <w:jc w:val="right"/>
        <w:rPr>
          <w:rFonts w:eastAsia="Times New Roman" w:cs="Times New Roman"/>
        </w:rPr>
      </w:pPr>
      <w:r w:rsidRPr="00970765">
        <w:rPr>
          <w:rFonts w:eastAsia="Times New Roman" w:cs="Times New Roman"/>
        </w:rPr>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970765" w:rsidTr="00EE239F">
        <w:tc>
          <w:tcPr>
            <w:tcW w:w="880"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902"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Потреба, що формує ринок</w:t>
            </w:r>
          </w:p>
        </w:tc>
        <w:tc>
          <w:tcPr>
            <w:tcW w:w="2182"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Цільова аудиторія (цільові сегменти ринку)</w:t>
            </w:r>
          </w:p>
        </w:tc>
        <w:tc>
          <w:tcPr>
            <w:tcW w:w="2257"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споживачів до товару</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902" w:type="dxa"/>
          </w:tcPr>
          <w:p w:rsidR="003713CC" w:rsidRPr="00970765" w:rsidRDefault="003713CC" w:rsidP="00EE239F">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Необхідно підвищити рівень кваліфікаці</w:t>
            </w:r>
            <w:r w:rsidR="00EE239F" w:rsidRPr="00970765">
              <w:rPr>
                <w:rFonts w:eastAsia="Calibri" w:cs="Times New Roman"/>
                <w:szCs w:val="28"/>
                <w:lang w:eastAsia="ru-RU"/>
              </w:rPr>
              <w:t xml:space="preserve">ї </w:t>
            </w:r>
            <w:r w:rsidR="00EB5A37" w:rsidRPr="00970765">
              <w:rPr>
                <w:rFonts w:eastAsia="Calibri" w:cs="Times New Roman"/>
                <w:szCs w:val="28"/>
                <w:lang w:eastAsia="ru-RU"/>
              </w:rPr>
              <w:t>спеціалістів</w:t>
            </w:r>
            <w:r w:rsidR="00EE239F" w:rsidRPr="00970765">
              <w:rPr>
                <w:rFonts w:eastAsia="Calibri" w:cs="Times New Roman"/>
                <w:szCs w:val="28"/>
                <w:lang w:eastAsia="ru-RU"/>
              </w:rPr>
              <w:t xml:space="preserve"> у галузі ЕП</w:t>
            </w:r>
          </w:p>
        </w:tc>
        <w:tc>
          <w:tcPr>
            <w:tcW w:w="2182" w:type="dxa"/>
          </w:tcPr>
          <w:p w:rsidR="003713CC" w:rsidRPr="00970765" w:rsidRDefault="003713CC" w:rsidP="00EE239F">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 xml:space="preserve">Заклади вищої освіти з підготовки спеціалістів у галузі </w:t>
            </w:r>
            <w:r w:rsidR="00EE239F" w:rsidRPr="00970765">
              <w:rPr>
                <w:rFonts w:eastAsia="Calibri" w:cs="Times New Roman"/>
                <w:szCs w:val="28"/>
                <w:lang w:eastAsia="ru-RU"/>
              </w:rPr>
              <w:t>ЕП.</w:t>
            </w:r>
          </w:p>
        </w:tc>
        <w:tc>
          <w:tcPr>
            <w:tcW w:w="225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Споживач має забезпечити наладку спеціалістами товару</w:t>
            </w:r>
          </w:p>
        </w:tc>
      </w:tr>
    </w:tbl>
    <w:p w:rsidR="00EE239F" w:rsidRPr="00970765" w:rsidRDefault="00EE239F" w:rsidP="003713CC">
      <w:pPr>
        <w:spacing w:before="120" w:after="0" w:line="360" w:lineRule="auto"/>
        <w:ind w:firstLine="709"/>
        <w:jc w:val="right"/>
        <w:rPr>
          <w:rFonts w:eastAsia="Times New Roman" w:cs="Times New Roman"/>
        </w:rPr>
      </w:pPr>
    </w:p>
    <w:p w:rsidR="003713CC" w:rsidRPr="00970765" w:rsidRDefault="003713CC" w:rsidP="00EE239F">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970765" w:rsidTr="00EE239F">
        <w:tc>
          <w:tcPr>
            <w:tcW w:w="57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658"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83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загрози</w:t>
            </w:r>
          </w:p>
        </w:tc>
        <w:tc>
          <w:tcPr>
            <w:tcW w:w="347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3713CC" w:rsidRPr="00970765" w:rsidTr="00EE239F">
        <w:tc>
          <w:tcPr>
            <w:tcW w:w="57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658"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Конкуренція</w:t>
            </w:r>
          </w:p>
        </w:tc>
        <w:tc>
          <w:tcPr>
            <w:tcW w:w="283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великих компаній на ринку</w:t>
            </w:r>
          </w:p>
        </w:tc>
        <w:tc>
          <w:tcPr>
            <w:tcW w:w="347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970765" w:rsidTr="00EE239F">
        <w:tc>
          <w:tcPr>
            <w:tcW w:w="57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658"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Вартість</w:t>
            </w:r>
          </w:p>
        </w:tc>
        <w:tc>
          <w:tcPr>
            <w:tcW w:w="283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Висока вартість реалізації запропонованого товару</w:t>
            </w:r>
          </w:p>
        </w:tc>
        <w:tc>
          <w:tcPr>
            <w:tcW w:w="347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970765" w:rsidRDefault="003713CC" w:rsidP="003713CC">
      <w:pPr>
        <w:spacing w:before="120" w:after="0" w:line="360" w:lineRule="auto"/>
        <w:ind w:firstLine="709"/>
        <w:jc w:val="right"/>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970765" w:rsidTr="00EE239F">
        <w:tc>
          <w:tcPr>
            <w:tcW w:w="574"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71"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696"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можливості</w:t>
            </w:r>
          </w:p>
        </w:tc>
        <w:tc>
          <w:tcPr>
            <w:tcW w:w="3785"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3713CC" w:rsidRPr="00970765" w:rsidTr="00EE239F">
        <w:tc>
          <w:tcPr>
            <w:tcW w:w="574"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71"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Зростання потреб потенційних користувачів</w:t>
            </w:r>
          </w:p>
        </w:tc>
        <w:tc>
          <w:tcPr>
            <w:tcW w:w="2696"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Бажання користувачів підвищити кваліфікацію спеціалістів.</w:t>
            </w:r>
          </w:p>
        </w:tc>
        <w:tc>
          <w:tcPr>
            <w:tcW w:w="3785"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970765" w:rsidTr="00EE239F">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471"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Вихід на міжнародний ринок</w:t>
            </w:r>
          </w:p>
        </w:tc>
        <w:tc>
          <w:tcPr>
            <w:tcW w:w="269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Аналогічної системи на міжнародному ринку немає</w:t>
            </w:r>
          </w:p>
        </w:tc>
        <w:tc>
          <w:tcPr>
            <w:tcW w:w="378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Кооперація з існуючими міжнародними компаніями.</w:t>
            </w:r>
          </w:p>
        </w:tc>
      </w:tr>
    </w:tbl>
    <w:p w:rsidR="00FA2199" w:rsidRPr="00970765" w:rsidRDefault="00FA2199" w:rsidP="003713CC">
      <w:pPr>
        <w:spacing w:before="120" w:after="0" w:line="360" w:lineRule="auto"/>
        <w:ind w:firstLine="709"/>
        <w:jc w:val="right"/>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970765" w:rsidTr="007D79CD">
        <w:tc>
          <w:tcPr>
            <w:tcW w:w="288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Особливості конкурентного середовища</w:t>
            </w:r>
          </w:p>
        </w:tc>
        <w:tc>
          <w:tcPr>
            <w:tcW w:w="324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 чому проявляється дана характеристика</w:t>
            </w:r>
          </w:p>
        </w:tc>
        <w:tc>
          <w:tcPr>
            <w:tcW w:w="34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970765" w:rsidTr="007D79CD">
        <w:tc>
          <w:tcPr>
            <w:tcW w:w="288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Тип конкуренції</w:t>
            </w:r>
          </w:p>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олігополія</w:t>
            </w:r>
          </w:p>
        </w:tc>
        <w:tc>
          <w:tcPr>
            <w:tcW w:w="324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Існує 3 великі основні компанії</w:t>
            </w:r>
          </w:p>
        </w:tc>
        <w:tc>
          <w:tcPr>
            <w:tcW w:w="342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Проблеми входження на ринок. Необхідність  «сильної» реклами</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Рівень конкурентної боротьби</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міжнародна</w:t>
            </w:r>
          </w:p>
        </w:tc>
        <w:tc>
          <w:tcPr>
            <w:tcW w:w="324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Дві компанії українські, одна –</w:t>
            </w:r>
            <w:r w:rsidR="00EB5A37" w:rsidRPr="00970765">
              <w:rPr>
                <w:rFonts w:eastAsia="Calibri" w:cs="Times New Roman"/>
                <w:szCs w:val="28"/>
                <w:lang w:eastAsia="ru-RU"/>
              </w:rPr>
              <w:t xml:space="preserve"> </w:t>
            </w:r>
            <w:r w:rsidRPr="00970765">
              <w:rPr>
                <w:rFonts w:eastAsia="Calibri" w:cs="Times New Roman"/>
                <w:szCs w:val="28"/>
                <w:lang w:eastAsia="ru-RU"/>
              </w:rPr>
              <w:t>міжнародна</w:t>
            </w:r>
          </w:p>
        </w:tc>
        <w:tc>
          <w:tcPr>
            <w:tcW w:w="342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Створення інструкції для налаштування установки на декількох мовах, щоб уникнути необхідності </w:t>
            </w:r>
            <w:r w:rsidRPr="00970765">
              <w:rPr>
                <w:rFonts w:eastAsia="Calibri" w:cs="Times New Roman"/>
                <w:szCs w:val="28"/>
                <w:lang w:eastAsia="ru-RU"/>
              </w:rPr>
              <w:lastRenderedPageBreak/>
              <w:t>виклику спеціалістів для реалізації наладки</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3. За галузевою ознакою</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міжгалузева</w:t>
            </w:r>
          </w:p>
        </w:tc>
        <w:tc>
          <w:tcPr>
            <w:tcW w:w="3240" w:type="dxa"/>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
        </w:tc>
        <w:tc>
          <w:tcPr>
            <w:tcW w:w="3420" w:type="dxa"/>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Оцінка ефективності</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5. За характером конкурентних переваг</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нецінова</w:t>
            </w:r>
          </w:p>
        </w:tc>
        <w:tc>
          <w:tcPr>
            <w:tcW w:w="324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Вдосконалення технологій керування </w:t>
            </w:r>
            <w:r w:rsidR="009076BD" w:rsidRPr="00970765">
              <w:rPr>
                <w:rFonts w:eastAsia="Calibri" w:cs="Times New Roman"/>
                <w:szCs w:val="28"/>
                <w:lang w:eastAsia="ru-RU"/>
              </w:rPr>
              <w:t>СДПМ</w:t>
            </w:r>
          </w:p>
        </w:tc>
        <w:tc>
          <w:tcPr>
            <w:tcW w:w="34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970765" w:rsidTr="007D79CD">
        <w:tc>
          <w:tcPr>
            <w:tcW w:w="288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За інтенсивністю</w:t>
            </w:r>
          </w:p>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марочна</w:t>
            </w:r>
          </w:p>
        </w:tc>
        <w:tc>
          <w:tcPr>
            <w:tcW w:w="324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Конкуренти являються відомими брендами в цій сфері</w:t>
            </w:r>
          </w:p>
        </w:tc>
        <w:tc>
          <w:tcPr>
            <w:tcW w:w="342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970765" w:rsidRDefault="003713CC" w:rsidP="003C17A9">
      <w:pPr>
        <w:ind w:firstLine="0"/>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970765" w:rsidTr="007D79CD">
        <w:trPr>
          <w:cantSplit/>
        </w:trPr>
        <w:tc>
          <w:tcPr>
            <w:tcW w:w="1080"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Складові аналізу</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Прямі конкуренти в галузі</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Потенційні конкуренти</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Постачальники</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Клієнти</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Товари-замінники</w:t>
            </w:r>
          </w:p>
        </w:tc>
      </w:tr>
      <w:tr w:rsidR="003713CC" w:rsidRPr="00970765" w:rsidTr="007D79CD">
        <w:trPr>
          <w:trHeight w:val="1936"/>
        </w:trPr>
        <w:tc>
          <w:tcPr>
            <w:tcW w:w="1080"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Навести перелік прямих конкурентів</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бар’єри входження в ринок</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постачальників</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споживачів</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Фактори загроз з боку замінників</w:t>
            </w:r>
          </w:p>
        </w:tc>
      </w:tr>
      <w:tr w:rsidR="003713CC" w:rsidRPr="00970765" w:rsidTr="007D79CD">
        <w:tc>
          <w:tcPr>
            <w:tcW w:w="108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Висновки: </w:t>
            </w:r>
          </w:p>
        </w:tc>
        <w:tc>
          <w:tcPr>
            <w:tcW w:w="180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Можливості входу в ринок є.</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3713CC" w:rsidRPr="00970765" w:rsidRDefault="003713CC" w:rsidP="00A2252C">
      <w:pPr>
        <w:pStyle w:val="tablecaption"/>
      </w:pPr>
      <w:r w:rsidRPr="00970765">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970765" w:rsidTr="007D79CD">
        <w:tc>
          <w:tcPr>
            <w:tcW w:w="574"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lastRenderedPageBreak/>
              <w:t>№ п/п</w:t>
            </w:r>
          </w:p>
        </w:tc>
        <w:tc>
          <w:tcPr>
            <w:tcW w:w="3206"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5683"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970765" w:rsidTr="007D79CD">
        <w:tc>
          <w:tcPr>
            <w:tcW w:w="574"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206"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5683"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970765" w:rsidRDefault="003713CC" w:rsidP="00A2252C">
      <w:pPr>
        <w:pStyle w:val="tablecaption"/>
      </w:pPr>
      <w:r w:rsidRPr="00970765">
        <w:t>Таблиця 6.11 – Порівняльний ан</w:t>
      </w:r>
      <w:r w:rsidR="003B2CF6" w:rsidRPr="00970765">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970765" w:rsidTr="00FA2199">
        <w:tc>
          <w:tcPr>
            <w:tcW w:w="567"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3006"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992"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Бали 1-20</w:t>
            </w:r>
          </w:p>
        </w:tc>
        <w:tc>
          <w:tcPr>
            <w:tcW w:w="4820" w:type="dxa"/>
            <w:gridSpan w:val="7"/>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Рейтинг товарів-конкурентів у порівнянні з запропонованим проектом</w:t>
            </w:r>
          </w:p>
        </w:tc>
      </w:tr>
      <w:tr w:rsidR="003713CC" w:rsidRPr="00970765" w:rsidTr="00FA2199">
        <w:tc>
          <w:tcPr>
            <w:tcW w:w="567"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970765"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567"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567" w:type="dxa"/>
            <w:shd w:val="clear" w:color="auto" w:fill="C6D9F1"/>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0</w:t>
            </w:r>
          </w:p>
        </w:tc>
        <w:tc>
          <w:tcPr>
            <w:tcW w:w="708"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851"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r>
      <w:tr w:rsidR="003713CC" w:rsidRPr="00970765" w:rsidTr="00FA2199">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00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992"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15</w:t>
            </w: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w:t>
            </w:r>
          </w:p>
        </w:tc>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r>
    </w:tbl>
    <w:p w:rsidR="003713CC" w:rsidRPr="00970765" w:rsidRDefault="003713CC" w:rsidP="00A2252C">
      <w:pPr>
        <w:pStyle w:val="tablecaption"/>
      </w:pPr>
      <w:r w:rsidRPr="00970765">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3713CC" w:rsidRPr="00970765" w:rsidTr="007D79CD">
        <w:trPr>
          <w:trHeight w:val="660"/>
        </w:trPr>
        <w:tc>
          <w:tcPr>
            <w:tcW w:w="4640" w:type="dxa"/>
          </w:tcPr>
          <w:p w:rsidR="003713CC" w:rsidRPr="00970765" w:rsidRDefault="003713CC" w:rsidP="00EB5A37">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Сильні сторони: </w:t>
            </w:r>
            <w:r w:rsidR="00EB5A37" w:rsidRPr="00970765">
              <w:rPr>
                <w:rFonts w:eastAsia="Calibri" w:cs="Times New Roman"/>
                <w:szCs w:val="28"/>
                <w:lang w:eastAsia="ru-RU"/>
              </w:rPr>
              <w:t>можливість дослідження двомасовості</w:t>
            </w:r>
          </w:p>
        </w:tc>
        <w:tc>
          <w:tcPr>
            <w:tcW w:w="4597"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970765" w:rsidRDefault="003713CC" w:rsidP="00A2252C">
      <w:pPr>
        <w:pStyle w:val="tablecaption"/>
      </w:pPr>
      <w:r w:rsidRPr="00970765">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970765" w:rsidTr="007D79CD">
        <w:tc>
          <w:tcPr>
            <w:tcW w:w="574"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995"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Ймовірність отримання ресурсів</w:t>
            </w:r>
          </w:p>
        </w:tc>
        <w:tc>
          <w:tcPr>
            <w:tcW w:w="2926"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Строки реалізації</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99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85%</w:t>
            </w:r>
          </w:p>
        </w:tc>
        <w:tc>
          <w:tcPr>
            <w:tcW w:w="292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 місяці</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99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Збірка продукту з вже існуючих елементів та самостійна наладка оцінювача, за допомогою інструкції, що є більш дешевим рішенням, але є </w:t>
            </w:r>
            <w:r w:rsidRPr="00970765">
              <w:rPr>
                <w:rFonts w:eastAsia="Calibri" w:cs="Times New Roman"/>
                <w:szCs w:val="28"/>
                <w:lang w:eastAsia="ru-RU"/>
              </w:rPr>
              <w:lastRenderedPageBreak/>
              <w:t>необхідність доробити інструкцію</w:t>
            </w:r>
          </w:p>
        </w:tc>
        <w:tc>
          <w:tcPr>
            <w:tcW w:w="29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lastRenderedPageBreak/>
              <w:t>50%</w:t>
            </w:r>
          </w:p>
        </w:tc>
        <w:tc>
          <w:tcPr>
            <w:tcW w:w="292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місяців</w:t>
            </w:r>
          </w:p>
        </w:tc>
      </w:tr>
    </w:tbl>
    <w:p w:rsidR="00FA2199" w:rsidRPr="00970765" w:rsidRDefault="00FA2199" w:rsidP="00A2252C">
      <w:pPr>
        <w:pStyle w:val="1"/>
      </w:pPr>
    </w:p>
    <w:p w:rsidR="003713CC" w:rsidRPr="00970765" w:rsidRDefault="003713CC" w:rsidP="00A2252C">
      <w:pPr>
        <w:pStyle w:val="1"/>
      </w:pPr>
      <w:r w:rsidRPr="00970765">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970765" w:rsidRDefault="003713CC" w:rsidP="00A2252C">
      <w:pPr>
        <w:pStyle w:val="1"/>
      </w:pPr>
      <w:r w:rsidRPr="00970765">
        <w:t>Результати розроблення ринкової стратегії проекту представлені в табл. 6.14-6.17.</w:t>
      </w:r>
    </w:p>
    <w:p w:rsidR="003713CC" w:rsidRPr="00970765" w:rsidRDefault="003713CC" w:rsidP="003C17A9">
      <w:pPr>
        <w:pStyle w:val="tablecaption"/>
        <w:keepNext/>
      </w:pPr>
      <w:r w:rsidRPr="00970765">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970765" w:rsidTr="007D79CD">
        <w:tc>
          <w:tcPr>
            <w:tcW w:w="533"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88"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Готовність споживачів сприйняти продукт</w:t>
            </w:r>
          </w:p>
        </w:tc>
        <w:tc>
          <w:tcPr>
            <w:tcW w:w="1663"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Інтенсивність конкуренції в сегменті</w:t>
            </w:r>
          </w:p>
        </w:tc>
        <w:tc>
          <w:tcPr>
            <w:tcW w:w="1361"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Простота входу у сегмент</w:t>
            </w:r>
          </w:p>
        </w:tc>
      </w:tr>
      <w:tr w:rsidR="003713CC" w:rsidRPr="00970765" w:rsidTr="007D79CD">
        <w:tc>
          <w:tcPr>
            <w:tcW w:w="533"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8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закладів вищої освіти</w:t>
            </w:r>
          </w:p>
        </w:tc>
        <w:tc>
          <w:tcPr>
            <w:tcW w:w="232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Можливе виникнення зауважень щодо ціни продукту</w:t>
            </w:r>
          </w:p>
        </w:tc>
        <w:tc>
          <w:tcPr>
            <w:tcW w:w="1663" w:type="dxa"/>
            <w:vMerge w:val="restart"/>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При вході у сегмент можуть виникнути проблеми через відсутність реклами</w:t>
            </w:r>
          </w:p>
        </w:tc>
      </w:tr>
      <w:tr w:rsidR="003713CC" w:rsidRPr="00970765" w:rsidTr="007D79CD">
        <w:tc>
          <w:tcPr>
            <w:tcW w:w="533"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78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підприємств</w:t>
            </w:r>
          </w:p>
        </w:tc>
        <w:tc>
          <w:tcPr>
            <w:tcW w:w="232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3713CC" w:rsidRPr="00970765"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970765"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970765" w:rsidTr="007D79CD">
        <w:tc>
          <w:tcPr>
            <w:tcW w:w="9463" w:type="dxa"/>
            <w:gridSpan w:val="6"/>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970765" w:rsidRDefault="003713CC" w:rsidP="00FF66E2">
      <w:pPr>
        <w:pStyle w:val="tablecaption"/>
        <w:keepNext/>
      </w:pPr>
      <w:r w:rsidRPr="00970765">
        <w:lastRenderedPageBreak/>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970765" w:rsidTr="007D79CD">
        <w:tc>
          <w:tcPr>
            <w:tcW w:w="567"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853"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Обрана альтернатива розвитку проекту</w:t>
            </w:r>
          </w:p>
        </w:tc>
        <w:tc>
          <w:tcPr>
            <w:tcW w:w="1542"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охоплення ринку</w:t>
            </w:r>
          </w:p>
        </w:tc>
        <w:tc>
          <w:tcPr>
            <w:tcW w:w="2418"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r>
      <w:tr w:rsidR="003713CC" w:rsidRPr="00970765" w:rsidTr="007D79CD">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853"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Масовий маркетинг</w:t>
            </w:r>
          </w:p>
        </w:tc>
        <w:tc>
          <w:tcPr>
            <w:tcW w:w="241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w:t>
            </w:r>
          </w:p>
        </w:tc>
        <w:tc>
          <w:tcPr>
            <w:tcW w:w="216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Стратегія диференціації</w:t>
            </w:r>
          </w:p>
        </w:tc>
      </w:tr>
    </w:tbl>
    <w:p w:rsidR="003713CC" w:rsidRPr="00970765" w:rsidRDefault="003713CC" w:rsidP="00CC571F">
      <w:pPr>
        <w:pStyle w:val="tablecaption"/>
        <w:keepNext/>
      </w:pPr>
      <w:r w:rsidRPr="00970765">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5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є проект «першопрохідцем» на ринку?</w:t>
            </w:r>
          </w:p>
        </w:tc>
        <w:tc>
          <w:tcPr>
            <w:tcW w:w="206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конкурентної поведінки</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5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w:t>
            </w:r>
          </w:p>
        </w:tc>
        <w:tc>
          <w:tcPr>
            <w:tcW w:w="20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Шукати нових споживачів</w:t>
            </w:r>
          </w:p>
        </w:tc>
        <w:tc>
          <w:tcPr>
            <w:tcW w:w="228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Стратегія наслідування лідеру</w:t>
            </w:r>
          </w:p>
        </w:tc>
      </w:tr>
    </w:tbl>
    <w:p w:rsidR="003713CC" w:rsidRPr="00970765" w:rsidRDefault="003713CC" w:rsidP="00CC571F">
      <w:pPr>
        <w:pStyle w:val="tablecaption"/>
        <w:keepNext/>
      </w:pPr>
      <w:r w:rsidRPr="00970765">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970765" w:rsidTr="007D79CD">
        <w:tc>
          <w:tcPr>
            <w:tcW w:w="55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до товару цільової аудиторії</w:t>
            </w:r>
          </w:p>
        </w:tc>
        <w:tc>
          <w:tcPr>
            <w:tcW w:w="141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c>
          <w:tcPr>
            <w:tcW w:w="2551"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970765" w:rsidTr="007D79CD">
        <w:tc>
          <w:tcPr>
            <w:tcW w:w="559"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09"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Змога досліджувати двомасові електромеханічні системи на базі </w:t>
            </w:r>
            <w:r w:rsidR="00EB5A37" w:rsidRPr="00970765">
              <w:rPr>
                <w:rFonts w:eastAsia="Calibri" w:cs="Times New Roman"/>
                <w:szCs w:val="28"/>
                <w:lang w:eastAsia="ru-RU"/>
              </w:rPr>
              <w:t>синхронного</w:t>
            </w:r>
            <w:r w:rsidRPr="00970765">
              <w:rPr>
                <w:rFonts w:eastAsia="Calibri" w:cs="Times New Roman"/>
                <w:szCs w:val="28"/>
                <w:lang w:eastAsia="ru-RU"/>
              </w:rPr>
              <w:t xml:space="preserve"> </w:t>
            </w:r>
            <w:r w:rsidRPr="00970765">
              <w:rPr>
                <w:rFonts w:eastAsia="Calibri" w:cs="Times New Roman"/>
                <w:szCs w:val="28"/>
                <w:lang w:eastAsia="ru-RU"/>
              </w:rPr>
              <w:lastRenderedPageBreak/>
              <w:t>електроприводу.</w:t>
            </w:r>
          </w:p>
        </w:tc>
        <w:tc>
          <w:tcPr>
            <w:tcW w:w="1418"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Стратегія диференціації</w:t>
            </w:r>
          </w:p>
        </w:tc>
        <w:tc>
          <w:tcPr>
            <w:tcW w:w="2551"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Дослідження двомасових систем на базі </w:t>
            </w:r>
            <w:r w:rsidR="009076BD" w:rsidRPr="00970765">
              <w:rPr>
                <w:rFonts w:eastAsia="Calibri" w:cs="Times New Roman"/>
                <w:szCs w:val="28"/>
                <w:lang w:eastAsia="ru-RU"/>
              </w:rPr>
              <w:t>СДПМ</w:t>
            </w:r>
            <w:r w:rsidRPr="00970765">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970765" w:rsidRDefault="003713CC" w:rsidP="003713CC">
      <w:pPr>
        <w:spacing w:before="120" w:after="0" w:line="360" w:lineRule="auto"/>
        <w:ind w:firstLine="709"/>
        <w:jc w:val="both"/>
        <w:rPr>
          <w:rFonts w:eastAsia="Times New Roman" w:cs="Times New Roman"/>
        </w:rPr>
      </w:pPr>
      <w:r w:rsidRPr="00970765">
        <w:rPr>
          <w:rFonts w:eastAsia="Times New Roman" w:cs="Times New Roman"/>
        </w:rPr>
        <w:lastRenderedPageBreak/>
        <w:t>Розроблення маркетингової програми стартап-проекту наведено у табл.. 6.18-6.22.</w:t>
      </w:r>
    </w:p>
    <w:p w:rsidR="003713CC" w:rsidRPr="00970765" w:rsidRDefault="003713CC" w:rsidP="00EB5A37">
      <w:pPr>
        <w:pStyle w:val="tablecaption"/>
        <w:keepNext/>
      </w:pPr>
      <w:r w:rsidRPr="00970765">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3713CC" w:rsidRPr="00970765" w:rsidTr="007D79CD">
        <w:tc>
          <w:tcPr>
            <w:tcW w:w="575" w:type="dxa"/>
            <w:vAlign w:val="center"/>
          </w:tcPr>
          <w:p w:rsidR="003713CC" w:rsidRPr="00970765" w:rsidRDefault="003713CC" w:rsidP="00EB5A37">
            <w:pPr>
              <w:pStyle w:val="tabletextstyle"/>
              <w:keepNext/>
              <w:rPr>
                <w:rFonts w:eastAsia="Calibri"/>
              </w:rPr>
            </w:pPr>
            <w:r w:rsidRPr="00970765">
              <w:rPr>
                <w:rFonts w:eastAsia="Calibri"/>
              </w:rPr>
              <w:t>№ п/п</w:t>
            </w:r>
          </w:p>
        </w:tc>
        <w:tc>
          <w:tcPr>
            <w:tcW w:w="1849" w:type="dxa"/>
            <w:vAlign w:val="center"/>
          </w:tcPr>
          <w:p w:rsidR="003713CC" w:rsidRPr="00970765" w:rsidRDefault="003713CC" w:rsidP="00EB5A37">
            <w:pPr>
              <w:pStyle w:val="tabletextstyle"/>
              <w:keepNext/>
              <w:rPr>
                <w:rFonts w:eastAsia="Calibri"/>
              </w:rPr>
            </w:pPr>
            <w:r w:rsidRPr="00970765">
              <w:rPr>
                <w:rFonts w:eastAsia="Calibri"/>
              </w:rPr>
              <w:t>Потреба</w:t>
            </w:r>
          </w:p>
        </w:tc>
        <w:tc>
          <w:tcPr>
            <w:tcW w:w="2123" w:type="dxa"/>
            <w:vAlign w:val="center"/>
          </w:tcPr>
          <w:p w:rsidR="003713CC" w:rsidRPr="00970765" w:rsidRDefault="003713CC" w:rsidP="00EB5A37">
            <w:pPr>
              <w:pStyle w:val="tabletextstyle"/>
              <w:keepNext/>
              <w:rPr>
                <w:rFonts w:eastAsia="Calibri"/>
              </w:rPr>
            </w:pPr>
            <w:r w:rsidRPr="00970765">
              <w:rPr>
                <w:rFonts w:eastAsia="Calibri"/>
              </w:rPr>
              <w:t>Вигода, яку пропонує товар</w:t>
            </w:r>
          </w:p>
        </w:tc>
        <w:tc>
          <w:tcPr>
            <w:tcW w:w="4993" w:type="dxa"/>
            <w:vAlign w:val="center"/>
          </w:tcPr>
          <w:p w:rsidR="003713CC" w:rsidRPr="00970765" w:rsidRDefault="003713CC" w:rsidP="00EB5A37">
            <w:pPr>
              <w:pStyle w:val="tabletextstyle"/>
              <w:keepNext/>
              <w:rPr>
                <w:rFonts w:eastAsia="Calibri"/>
              </w:rPr>
            </w:pPr>
            <w:r w:rsidRPr="00970765">
              <w:rPr>
                <w:rFonts w:eastAsia="Calibri"/>
              </w:rPr>
              <w:t>Ключові переваги перед конкурентами (існуючі або такі, що потрібно створити</w:t>
            </w:r>
          </w:p>
        </w:tc>
      </w:tr>
      <w:tr w:rsidR="003713CC" w:rsidRPr="00970765" w:rsidTr="007D79CD">
        <w:tc>
          <w:tcPr>
            <w:tcW w:w="575" w:type="dxa"/>
          </w:tcPr>
          <w:p w:rsidR="003713CC" w:rsidRPr="00970765" w:rsidRDefault="003713CC" w:rsidP="00EB5A37">
            <w:pPr>
              <w:pStyle w:val="tabletextstyle"/>
              <w:rPr>
                <w:rFonts w:eastAsia="Calibri"/>
              </w:rPr>
            </w:pPr>
            <w:r w:rsidRPr="00970765">
              <w:rPr>
                <w:rFonts w:eastAsia="Calibri"/>
              </w:rPr>
              <w:t>1.</w:t>
            </w:r>
          </w:p>
        </w:tc>
        <w:tc>
          <w:tcPr>
            <w:tcW w:w="1849" w:type="dxa"/>
          </w:tcPr>
          <w:p w:rsidR="003713CC" w:rsidRPr="00970765" w:rsidRDefault="003713CC" w:rsidP="00EB5A37">
            <w:pPr>
              <w:pStyle w:val="tabletextstyle"/>
              <w:rPr>
                <w:rFonts w:eastAsia="Calibri"/>
              </w:rPr>
            </w:pPr>
            <w:r w:rsidRPr="00970765">
              <w:rPr>
                <w:rFonts w:eastAsia="Calibri"/>
              </w:rPr>
              <w:t xml:space="preserve">Зняття динамічних </w:t>
            </w:r>
            <w:r w:rsidR="00EB5A37" w:rsidRPr="00970765">
              <w:rPr>
                <w:rFonts w:eastAsia="Calibri"/>
              </w:rPr>
              <w:t>характеристик</w:t>
            </w:r>
          </w:p>
        </w:tc>
        <w:tc>
          <w:tcPr>
            <w:tcW w:w="2123" w:type="dxa"/>
          </w:tcPr>
          <w:p w:rsidR="003713CC" w:rsidRPr="00970765" w:rsidRDefault="003713CC" w:rsidP="00EB5A37">
            <w:pPr>
              <w:pStyle w:val="tabletextstyle"/>
              <w:rPr>
                <w:rFonts w:eastAsia="Calibri"/>
              </w:rPr>
            </w:pPr>
            <w:r w:rsidRPr="00970765">
              <w:rPr>
                <w:rFonts w:eastAsia="Calibri"/>
              </w:rPr>
              <w:t>Можливість одночасно знімати декілька графіків</w:t>
            </w:r>
          </w:p>
        </w:tc>
        <w:tc>
          <w:tcPr>
            <w:tcW w:w="4993" w:type="dxa"/>
          </w:tcPr>
          <w:p w:rsidR="003713CC" w:rsidRPr="00970765" w:rsidRDefault="00EB5A37" w:rsidP="00EB5A37">
            <w:pPr>
              <w:pStyle w:val="tabletextstyle"/>
              <w:rPr>
                <w:rFonts w:eastAsia="Calibri"/>
              </w:rPr>
            </w:pPr>
            <w:r w:rsidRPr="00970765">
              <w:rPr>
                <w:rFonts w:eastAsia="Calibri"/>
              </w:rPr>
              <w:t xml:space="preserve">Рішення </w:t>
            </w:r>
            <w:r w:rsidR="003713CC" w:rsidRPr="00970765">
              <w:rPr>
                <w:rFonts w:eastAsia="Calibri"/>
              </w:rPr>
              <w:t>працює з будь-яким ПК</w:t>
            </w:r>
          </w:p>
        </w:tc>
      </w:tr>
      <w:tr w:rsidR="003713CC" w:rsidRPr="00970765" w:rsidTr="007D79CD">
        <w:tc>
          <w:tcPr>
            <w:tcW w:w="575" w:type="dxa"/>
          </w:tcPr>
          <w:p w:rsidR="003713CC" w:rsidRPr="00970765" w:rsidRDefault="003713CC" w:rsidP="00EB5A37">
            <w:pPr>
              <w:pStyle w:val="tabletextstyle"/>
              <w:rPr>
                <w:rFonts w:eastAsia="Calibri"/>
              </w:rPr>
            </w:pPr>
            <w:r w:rsidRPr="00970765">
              <w:rPr>
                <w:rFonts w:eastAsia="Calibri"/>
              </w:rPr>
              <w:t>2.</w:t>
            </w:r>
          </w:p>
        </w:tc>
        <w:tc>
          <w:tcPr>
            <w:tcW w:w="1849" w:type="dxa"/>
          </w:tcPr>
          <w:p w:rsidR="003713CC" w:rsidRPr="00970765" w:rsidRDefault="003713CC" w:rsidP="00EB5A37">
            <w:pPr>
              <w:pStyle w:val="tabletextstyle"/>
              <w:rPr>
                <w:rFonts w:eastAsia="Calibri"/>
              </w:rPr>
            </w:pPr>
            <w:r w:rsidRPr="00970765">
              <w:rPr>
                <w:rFonts w:eastAsia="Calibri"/>
              </w:rPr>
              <w:t xml:space="preserve">Зняття статичних </w:t>
            </w:r>
            <w:r w:rsidR="00EB5A37" w:rsidRPr="00970765">
              <w:rPr>
                <w:rFonts w:eastAsia="Calibri"/>
              </w:rPr>
              <w:t>характеристик</w:t>
            </w:r>
          </w:p>
        </w:tc>
        <w:tc>
          <w:tcPr>
            <w:tcW w:w="2123" w:type="dxa"/>
          </w:tcPr>
          <w:p w:rsidR="003713CC" w:rsidRPr="00970765" w:rsidRDefault="003713CC" w:rsidP="00EB5A37">
            <w:pPr>
              <w:pStyle w:val="tabletextstyle"/>
              <w:rPr>
                <w:rFonts w:eastAsia="Calibri"/>
              </w:rPr>
            </w:pPr>
            <w:r w:rsidRPr="00970765">
              <w:rPr>
                <w:rFonts w:eastAsia="Calibri"/>
              </w:rPr>
              <w:t>Можливість одночасно знімати декілька графіків</w:t>
            </w:r>
          </w:p>
        </w:tc>
        <w:tc>
          <w:tcPr>
            <w:tcW w:w="4993" w:type="dxa"/>
          </w:tcPr>
          <w:p w:rsidR="003713CC" w:rsidRPr="00970765" w:rsidRDefault="003713CC" w:rsidP="00EB5A37">
            <w:pPr>
              <w:pStyle w:val="tabletextstyle"/>
              <w:rPr>
                <w:rFonts w:eastAsia="Calibri"/>
              </w:rPr>
            </w:pPr>
            <w:r w:rsidRPr="00970765">
              <w:rPr>
                <w:rFonts w:eastAsia="Calibri"/>
              </w:rPr>
              <w:t>Користувачу достатньо вибрати необхідні параметри для зняття графіків</w:t>
            </w:r>
          </w:p>
        </w:tc>
      </w:tr>
    </w:tbl>
    <w:p w:rsidR="003713CC" w:rsidRPr="00970765" w:rsidRDefault="003713CC" w:rsidP="003713CC">
      <w:pPr>
        <w:spacing w:before="120" w:after="0" w:line="360" w:lineRule="auto"/>
        <w:ind w:firstLine="709"/>
        <w:jc w:val="right"/>
        <w:rPr>
          <w:rFonts w:eastAsia="Times New Roman" w:cs="Times New Roman"/>
        </w:rPr>
      </w:pPr>
    </w:p>
    <w:p w:rsidR="003713CC" w:rsidRPr="00970765" w:rsidRDefault="003713CC" w:rsidP="00A2252C">
      <w:pPr>
        <w:pStyle w:val="tablecaption"/>
      </w:pPr>
      <w:r w:rsidRPr="00970765">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970765" w:rsidTr="007D79CD">
        <w:tc>
          <w:tcPr>
            <w:tcW w:w="2127"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Рівні товару</w:t>
            </w:r>
          </w:p>
        </w:tc>
        <w:tc>
          <w:tcPr>
            <w:tcW w:w="7413" w:type="dxa"/>
            <w:gridSpan w:val="3"/>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Сутність та складові</w:t>
            </w:r>
          </w:p>
        </w:tc>
      </w:tr>
      <w:tr w:rsidR="003713CC" w:rsidRPr="00970765" w:rsidTr="007D79CD">
        <w:tc>
          <w:tcPr>
            <w:tcW w:w="2127" w:type="dxa"/>
          </w:tcPr>
          <w:p w:rsidR="003713CC" w:rsidRPr="00970765" w:rsidRDefault="003713CC" w:rsidP="003B2CF6">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 Товар за задумом</w:t>
            </w:r>
          </w:p>
        </w:tc>
        <w:tc>
          <w:tcPr>
            <w:tcW w:w="7413" w:type="dxa"/>
            <w:gridSpan w:val="3"/>
          </w:tcPr>
          <w:p w:rsidR="003713CC" w:rsidRPr="00970765" w:rsidRDefault="00EB5A37" w:rsidP="00EB5A37">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Система для дослідження двомасових електромеханічних систем</w:t>
            </w:r>
          </w:p>
        </w:tc>
      </w:tr>
      <w:tr w:rsidR="003713CC" w:rsidRPr="00970765" w:rsidTr="007D79CD">
        <w:tc>
          <w:tcPr>
            <w:tcW w:w="2127" w:type="dxa"/>
            <w:vMerge w:val="restart"/>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 Товар у реальному виконанні</w:t>
            </w:r>
          </w:p>
        </w:tc>
        <w:tc>
          <w:tcPr>
            <w:tcW w:w="3958"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Властивості/характеристики</w:t>
            </w:r>
          </w:p>
        </w:tc>
        <w:tc>
          <w:tcPr>
            <w:tcW w:w="1430"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М/Нм</w:t>
            </w:r>
          </w:p>
        </w:tc>
        <w:tc>
          <w:tcPr>
            <w:tcW w:w="2025"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Вр/Тх /Тл/Е/Ор</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1. Працює з будь-яким ПК</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Статичні характеристики</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3. Динамічні характеристики</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4. Зняття багатьох графіків одночасно</w:t>
            </w:r>
          </w:p>
        </w:tc>
        <w:tc>
          <w:tcPr>
            <w:tcW w:w="1430"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c>
          <w:tcPr>
            <w:tcW w:w="2025"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Тестування при налаштуванні проводитимуться спеціалістами</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Маркування присутнє</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Запропонований проект. Система для дослідження двомасових </w:t>
            </w:r>
            <w:r w:rsidR="00EB5A37" w:rsidRPr="00970765">
              <w:rPr>
                <w:rFonts w:eastAsia="Calibri" w:cs="Times New Roman"/>
                <w:szCs w:val="28"/>
                <w:lang w:eastAsia="ru-RU"/>
              </w:rPr>
              <w:t>електромеханічних</w:t>
            </w:r>
            <w:r w:rsidRPr="00970765">
              <w:rPr>
                <w:rFonts w:eastAsia="Calibri" w:cs="Times New Roman"/>
                <w:szCs w:val="28"/>
                <w:lang w:eastAsia="ru-RU"/>
              </w:rPr>
              <w:t xml:space="preserve"> систем</w:t>
            </w:r>
          </w:p>
        </w:tc>
      </w:tr>
      <w:tr w:rsidR="003713CC" w:rsidRPr="00970765" w:rsidTr="007D79CD">
        <w:tc>
          <w:tcPr>
            <w:tcW w:w="2127" w:type="dxa"/>
            <w:vMerge w:val="restart"/>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ІІІ. Товар із підкріпленням</w:t>
            </w: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Безкоштовна наладка оцінювача перший раз</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Постійне надання спеціалістів для ремонту обладнання</w:t>
            </w:r>
          </w:p>
        </w:tc>
      </w:tr>
      <w:tr w:rsidR="003713CC" w:rsidRPr="00970765" w:rsidTr="007D79CD">
        <w:tc>
          <w:tcPr>
            <w:tcW w:w="9540" w:type="dxa"/>
            <w:gridSpan w:val="4"/>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За рахунок чого потенційний товар буде захищено від копіювання: ноу-хау.</w:t>
            </w:r>
          </w:p>
        </w:tc>
      </w:tr>
    </w:tbl>
    <w:p w:rsidR="003713CC" w:rsidRPr="00970765" w:rsidRDefault="003713CC" w:rsidP="00CC571F">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7"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товари-замінники</w:t>
            </w:r>
          </w:p>
        </w:tc>
        <w:tc>
          <w:tcPr>
            <w:tcW w:w="169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товари-аналоги</w:t>
            </w:r>
          </w:p>
        </w:tc>
        <w:tc>
          <w:tcPr>
            <w:tcW w:w="254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доходів цільової групи споживачів</w:t>
            </w:r>
          </w:p>
        </w:tc>
        <w:tc>
          <w:tcPr>
            <w:tcW w:w="3012"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Верхня та нижня межі встановлення ціни на товар/послугу</w:t>
            </w:r>
          </w:p>
        </w:tc>
      </w:tr>
      <w:tr w:rsidR="003713CC" w:rsidRPr="00970765" w:rsidTr="007D79CD">
        <w:tc>
          <w:tcPr>
            <w:tcW w:w="574"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707"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45000</w:t>
            </w:r>
          </w:p>
        </w:tc>
        <w:tc>
          <w:tcPr>
            <w:tcW w:w="1699"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58000</w:t>
            </w:r>
          </w:p>
        </w:tc>
        <w:tc>
          <w:tcPr>
            <w:tcW w:w="2548"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130000</w:t>
            </w:r>
          </w:p>
        </w:tc>
        <w:tc>
          <w:tcPr>
            <w:tcW w:w="3012"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54000</w:t>
            </w:r>
          </w:p>
        </w:tc>
      </w:tr>
    </w:tbl>
    <w:p w:rsidR="003713CC" w:rsidRPr="00970765" w:rsidRDefault="003713CC" w:rsidP="00A2252C">
      <w:pPr>
        <w:pStyle w:val="tablecaption"/>
      </w:pPr>
      <w:r w:rsidRPr="00970765">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970765" w:rsidTr="007D79CD">
        <w:tc>
          <w:tcPr>
            <w:tcW w:w="575"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85"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Глибина каналу збуту</w:t>
            </w:r>
          </w:p>
        </w:tc>
        <w:tc>
          <w:tcPr>
            <w:tcW w:w="180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Оптимальна система збуту</w:t>
            </w:r>
          </w:p>
        </w:tc>
      </w:tr>
      <w:tr w:rsidR="003713CC" w:rsidRPr="00970765" w:rsidTr="007D79CD">
        <w:tc>
          <w:tcPr>
            <w:tcW w:w="575"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85"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Купують установку та платять за ремонт обладнання, у разу поломки</w:t>
            </w:r>
          </w:p>
        </w:tc>
        <w:tc>
          <w:tcPr>
            <w:tcW w:w="234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Продаж</w:t>
            </w:r>
          </w:p>
        </w:tc>
        <w:tc>
          <w:tcPr>
            <w:tcW w:w="234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0 – напряму, </w:t>
            </w:r>
          </w:p>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 через одного посередника</w:t>
            </w:r>
          </w:p>
        </w:tc>
        <w:tc>
          <w:tcPr>
            <w:tcW w:w="180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Власна та залучена</w:t>
            </w:r>
          </w:p>
        </w:tc>
      </w:tr>
    </w:tbl>
    <w:p w:rsidR="003713CC" w:rsidRPr="00970765" w:rsidRDefault="003713CC" w:rsidP="00A2252C">
      <w:pPr>
        <w:pStyle w:val="tablecaption"/>
      </w:pPr>
      <w:r w:rsidRPr="00970765">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970765" w:rsidTr="007D79CD">
        <w:tc>
          <w:tcPr>
            <w:tcW w:w="574"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586"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поведінки цільових клієнтів</w:t>
            </w:r>
          </w:p>
        </w:tc>
        <w:tc>
          <w:tcPr>
            <w:tcW w:w="2129"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позиції, обрані для позиціонування</w:t>
            </w:r>
          </w:p>
        </w:tc>
        <w:tc>
          <w:tcPr>
            <w:tcW w:w="162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Завдання рекламного повідомлення</w:t>
            </w:r>
          </w:p>
        </w:tc>
        <w:tc>
          <w:tcPr>
            <w:tcW w:w="180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Концепція рекламного звернення</w:t>
            </w:r>
          </w:p>
        </w:tc>
      </w:tr>
      <w:tr w:rsidR="003713CC" w:rsidRPr="00970765" w:rsidTr="007D79CD">
        <w:tc>
          <w:tcPr>
            <w:tcW w:w="574"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586"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Купівля установки</w:t>
            </w:r>
          </w:p>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Та використання її у навчальних цілях</w:t>
            </w:r>
          </w:p>
        </w:tc>
        <w:tc>
          <w:tcPr>
            <w:tcW w:w="2129"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Живе спілкування, Інтернет</w:t>
            </w:r>
          </w:p>
        </w:tc>
        <w:tc>
          <w:tcPr>
            <w:tcW w:w="1831"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Робота із будь-яким ПК, </w:t>
            </w:r>
            <w:r w:rsidR="00EB5A37" w:rsidRPr="00970765">
              <w:rPr>
                <w:rFonts w:eastAsia="Calibri" w:cs="Times New Roman"/>
                <w:szCs w:val="28"/>
                <w:lang w:eastAsia="ru-RU"/>
              </w:rPr>
              <w:t>дослідження</w:t>
            </w:r>
            <w:r w:rsidRPr="00970765">
              <w:rPr>
                <w:rFonts w:eastAsia="Calibri" w:cs="Times New Roman"/>
                <w:szCs w:val="28"/>
                <w:lang w:eastAsia="ru-RU"/>
              </w:rPr>
              <w:t xml:space="preserve"> двомасовості</w:t>
            </w:r>
          </w:p>
        </w:tc>
        <w:tc>
          <w:tcPr>
            <w:tcW w:w="1620"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Показати переваги розробленої установки</w:t>
            </w:r>
          </w:p>
        </w:tc>
        <w:tc>
          <w:tcPr>
            <w:tcW w:w="1800"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970765" w:rsidRDefault="003713CC" w:rsidP="00A2252C">
      <w:pPr>
        <w:pStyle w:val="chapterconclusion"/>
      </w:pPr>
      <w:r w:rsidRPr="00970765">
        <w:lastRenderedPageBreak/>
        <w:t>ВИСНОВКИ ДО РОЗДІЛУ 6</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w:t>
      </w:r>
      <w:r w:rsidR="003C17A9" w:rsidRPr="00970765">
        <w:rPr>
          <w:rFonts w:eastAsia="Times New Roman" w:cs="Times New Roman"/>
        </w:rPr>
        <w:t>експериментальної</w:t>
      </w:r>
      <w:r w:rsidR="00457DCC" w:rsidRPr="00970765">
        <w:rPr>
          <w:rFonts w:eastAsia="Times New Roman" w:cs="Times New Roman"/>
        </w:rPr>
        <w:t xml:space="preserve"> </w:t>
      </w:r>
      <w:r w:rsidRPr="00970765">
        <w:rPr>
          <w:rFonts w:eastAsia="Times New Roman" w:cs="Times New Roman"/>
        </w:rPr>
        <w:t xml:space="preserve">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70765">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970765">
        <w:rPr>
          <w:rFonts w:eastAsia="Times New Roman" w:cs="Times New Roman"/>
        </w:rPr>
        <w:t xml:space="preserve"> є більш привабливою, оскільки строки реалізації менші і отримання ресурсів ймовірніші. </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970765" w:rsidRDefault="00A129F2">
      <w:pPr>
        <w:ind w:firstLine="0"/>
        <w:rPr>
          <w:rFonts w:eastAsia="Times New Roman" w:cs="Times New Roman"/>
        </w:rPr>
      </w:pPr>
      <w:r w:rsidRPr="00970765">
        <w:br w:type="page"/>
      </w:r>
    </w:p>
    <w:p w:rsidR="007D79CD" w:rsidRPr="00970765" w:rsidRDefault="007D79CD" w:rsidP="00457DCC">
      <w:pPr>
        <w:pStyle w:val="Heading1"/>
        <w:ind w:left="1287" w:firstLine="0"/>
      </w:pPr>
      <w:bookmarkStart w:id="523" w:name="_Toc532032285"/>
      <w:r w:rsidRPr="00970765">
        <w:lastRenderedPageBreak/>
        <w:t>Висновки</w:t>
      </w:r>
      <w:bookmarkEnd w:id="523"/>
    </w:p>
    <w:p w:rsidR="00457DCC" w:rsidRPr="00970765" w:rsidRDefault="00457DCC" w:rsidP="00457DCC">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457DCC" w:rsidRPr="00970765" w:rsidRDefault="00457DCC" w:rsidP="00457DCC">
      <w:pPr>
        <w:pStyle w:val="1"/>
      </w:pPr>
      <w:r w:rsidRPr="00970765">
        <w:t>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w:t>
      </w:r>
      <w:r w:rsidR="003C17A9" w:rsidRPr="00970765">
        <w:t> </w:t>
      </w:r>
      <w:r w:rsidRPr="00970765">
        <w:t xml:space="preserve">C та синхронного двигуна із постійними магнітами </w:t>
      </w:r>
      <w:r w:rsidR="00943FC4" w:rsidRPr="00970765">
        <w:t>MSK030В. Для реалізації проекту було проведено аналітичний огляд існуючих стендів</w:t>
      </w:r>
      <w:r w:rsidRPr="00970765">
        <w:t xml:space="preserve">, що застосовуються для </w:t>
      </w:r>
      <w:r w:rsidR="00943FC4" w:rsidRPr="00970765">
        <w:t xml:space="preserve">дослідження </w:t>
      </w:r>
      <w:r w:rsidRPr="00970765">
        <w:t xml:space="preserve">електроприводів, їх функціональні можливості, обладнання, що використовується при технічній реалізації, та </w:t>
      </w:r>
      <w:r w:rsidR="00943FC4" w:rsidRPr="00970765">
        <w:t xml:space="preserve">сформовано </w:t>
      </w:r>
      <w:r w:rsidRPr="00970765">
        <w:t xml:space="preserve">вимоги до установки. </w:t>
      </w:r>
    </w:p>
    <w:p w:rsidR="00457DCC" w:rsidRPr="00970765" w:rsidRDefault="00457DCC" w:rsidP="00457DCC">
      <w:pPr>
        <w:pStyle w:val="1"/>
      </w:pPr>
      <w:r w:rsidRPr="00970765">
        <w:t xml:space="preserve">В </w:t>
      </w:r>
      <w:r w:rsidR="00943FC4" w:rsidRPr="00970765">
        <w:t>роботі б</w:t>
      </w:r>
      <w:r w:rsidRPr="00970765">
        <w:t>ули наведені основні положення з теорії керування координатами синхронного двигуна з постійними магнітами:</w:t>
      </w:r>
    </w:p>
    <w:p w:rsidR="00457DCC" w:rsidRPr="00970765" w:rsidRDefault="00457DCC" w:rsidP="00457DCC">
      <w:pPr>
        <w:pStyle w:val="1"/>
        <w:numPr>
          <w:ilvl w:val="0"/>
          <w:numId w:val="31"/>
        </w:numPr>
        <w:ind w:left="0" w:firstLine="0"/>
      </w:pPr>
      <w:r w:rsidRPr="00970765">
        <w:t>наведено математичний опис неявнополюсного синхронного двигуна зі збудженням від постійних магнітів;</w:t>
      </w:r>
    </w:p>
    <w:p w:rsidR="00457DCC" w:rsidRPr="00970765" w:rsidRDefault="00457DCC" w:rsidP="00457DCC">
      <w:pPr>
        <w:pStyle w:val="1"/>
        <w:numPr>
          <w:ilvl w:val="0"/>
          <w:numId w:val="31"/>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457DCC" w:rsidRPr="00970765" w:rsidRDefault="00457DCC" w:rsidP="00457DCC">
      <w:pPr>
        <w:pStyle w:val="1"/>
      </w:pPr>
      <w:r w:rsidRPr="00970765">
        <w:t>Також було показано представлення механічних зв’язків на розрахункових схемах і наведена математична модель двомасової пружної системи.</w:t>
      </w:r>
    </w:p>
    <w:p w:rsidR="00457DCC" w:rsidRPr="00970765" w:rsidRDefault="00943FC4" w:rsidP="00457DCC">
      <w:pPr>
        <w:spacing w:after="0" w:line="360" w:lineRule="auto"/>
        <w:ind w:firstLine="709"/>
        <w:rPr>
          <w:rFonts w:cs="Times New Roman"/>
          <w:szCs w:val="28"/>
        </w:rPr>
      </w:pPr>
      <w:r w:rsidRPr="00970765">
        <w:rPr>
          <w:rFonts w:cs="Times New Roman"/>
          <w:szCs w:val="28"/>
        </w:rPr>
        <w:t xml:space="preserve">В роботі </w:t>
      </w:r>
      <w:r w:rsidR="00457DCC" w:rsidRPr="00970765">
        <w:rPr>
          <w:rFonts w:cs="Times New Roman"/>
          <w:szCs w:val="28"/>
        </w:rPr>
        <w:t>наведено опис роботи та налаштування керуючо-</w:t>
      </w:r>
      <w:r w:rsidRPr="00970765">
        <w:rPr>
          <w:rFonts w:cs="Times New Roman"/>
          <w:szCs w:val="28"/>
        </w:rPr>
        <w:t>п</w:t>
      </w:r>
      <w:r w:rsidR="00457DCC" w:rsidRPr="00970765">
        <w:rPr>
          <w:rFonts w:cs="Times New Roman"/>
          <w:szCs w:val="28"/>
        </w:rPr>
        <w:t>еретворювального пристроєм Rexroth IndraDrive C, і висвітлено основні положення щодо таких етапів роботи, як:</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 xml:space="preserve">налаштування зв’язку сервоприводу та </w:t>
      </w:r>
      <w:r w:rsidR="00EB5A37" w:rsidRPr="00970765">
        <w:rPr>
          <w:rFonts w:cs="Times New Roman"/>
          <w:szCs w:val="28"/>
        </w:rPr>
        <w:t>персонального</w:t>
      </w:r>
      <w:r w:rsidRPr="00970765">
        <w:rPr>
          <w:rFonts w:cs="Times New Roman"/>
          <w:szCs w:val="28"/>
        </w:rPr>
        <w:t xml:space="preserve"> комп’ютера;</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визначення параметрів двигуна;</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457DCC" w:rsidRPr="00970765" w:rsidRDefault="00457DCC" w:rsidP="003C17A9">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w:t>
      </w:r>
      <w:r w:rsidRPr="00970765">
        <w:lastRenderedPageBreak/>
        <w:t>математичного моделювання встановлено структуру електромеханічного об’єкту та визначен</w:t>
      </w:r>
      <w:r w:rsidR="00943FC4" w:rsidRPr="00970765">
        <w:t xml:space="preserve">і його параметри. </w:t>
      </w:r>
      <w:r w:rsidR="003C17A9" w:rsidRPr="00970765">
        <w:t>У результаті порівняння логарифмічних амплітудно-частотних та фазо-частотних</w:t>
      </w:r>
      <w:r w:rsidRPr="00970765">
        <w:t xml:space="preserve"> характеристик контуру швидкості, які можна отримати засобами Rexroth (експериментально) та</w:t>
      </w:r>
      <w:r w:rsidR="003C17A9" w:rsidRPr="00970765">
        <w:t xml:space="preserve"> промоделювавши було доведено що досліджувана система приводу повинна розглядатися як двомасова. </w:t>
      </w:r>
      <w:r w:rsidRPr="00970765">
        <w:t xml:space="preserve">Наведено результати </w:t>
      </w:r>
      <w:r w:rsidR="003C17A9" w:rsidRPr="00970765">
        <w:t xml:space="preserve">моделювання та </w:t>
      </w:r>
      <w:r w:rsidRPr="00970765">
        <w:t>тестування систем регулювання швидкістю з ПІ та П регулятором.</w:t>
      </w:r>
    </w:p>
    <w:p w:rsidR="00457DCC" w:rsidRPr="00970765" w:rsidRDefault="00943FC4" w:rsidP="00457DCC">
      <w:pPr>
        <w:spacing w:after="0" w:line="360" w:lineRule="auto"/>
        <w:jc w:val="both"/>
        <w:rPr>
          <w:rFonts w:cs="Times New Roman"/>
          <w:szCs w:val="28"/>
        </w:rPr>
      </w:pPr>
      <w:r w:rsidRPr="00970765">
        <w:rPr>
          <w:rFonts w:cs="Times New Roman"/>
          <w:szCs w:val="28"/>
        </w:rPr>
        <w:t xml:space="preserve">В результаті роботи було доведено що розроблена досліджувана </w:t>
      </w:r>
      <w:r w:rsidR="00457DCC" w:rsidRPr="00970765">
        <w:rPr>
          <w:rFonts w:cs="Times New Roman"/>
          <w:szCs w:val="28"/>
        </w:rPr>
        <w:t xml:space="preserve">система </w:t>
      </w:r>
      <w:r w:rsidRPr="00970765">
        <w:rPr>
          <w:rFonts w:cs="Times New Roman"/>
          <w:szCs w:val="28"/>
        </w:rPr>
        <w:t xml:space="preserve">є </w:t>
      </w:r>
      <w:r w:rsidR="00457DCC" w:rsidRPr="00970765">
        <w:rPr>
          <w:rFonts w:cs="Times New Roman"/>
          <w:szCs w:val="28"/>
        </w:rPr>
        <w:t xml:space="preserve">цілком </w:t>
      </w:r>
      <w:r w:rsidRPr="00970765">
        <w:rPr>
          <w:rFonts w:cs="Times New Roman"/>
          <w:szCs w:val="28"/>
        </w:rPr>
        <w:t>придатною</w:t>
      </w:r>
      <w:r w:rsidR="00457DCC" w:rsidRPr="00970765">
        <w:rPr>
          <w:rFonts w:cs="Times New Roman"/>
          <w:szCs w:val="28"/>
        </w:rPr>
        <w:t xml:space="preserve"> для використанні її у навчальному</w:t>
      </w:r>
      <w:r w:rsidRPr="00970765">
        <w:rPr>
          <w:rFonts w:cs="Times New Roman"/>
          <w:szCs w:val="28"/>
        </w:rPr>
        <w:t xml:space="preserve"> процесі. З</w:t>
      </w:r>
      <w:r w:rsidR="00457DCC" w:rsidRPr="00970765">
        <w:rPr>
          <w:rFonts w:cs="Times New Roman"/>
          <w:szCs w:val="28"/>
        </w:rPr>
        <w:t xml:space="preserve">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943FC4" w:rsidRPr="00970765" w:rsidRDefault="00943FC4" w:rsidP="00943FC4">
      <w:pPr>
        <w:spacing w:after="0" w:line="360" w:lineRule="auto"/>
        <w:ind w:firstLine="709"/>
        <w:jc w:val="both"/>
        <w:rPr>
          <w:rFonts w:eastAsia="Times New Roman" w:cs="Times New Roman"/>
        </w:rPr>
      </w:pPr>
      <w:r w:rsidRPr="00970765">
        <w:rPr>
          <w:rFonts w:eastAsia="Times New Roman" w:cs="Times New Roman"/>
        </w:rPr>
        <w:t xml:space="preserve">В </w:t>
      </w:r>
      <w:r w:rsidR="003C17A9" w:rsidRPr="00970765">
        <w:rPr>
          <w:rFonts w:eastAsia="Times New Roman" w:cs="Times New Roman"/>
        </w:rPr>
        <w:t>останньому</w:t>
      </w:r>
      <w:r w:rsidRPr="00970765">
        <w:rPr>
          <w:rFonts w:eastAsia="Times New Roman" w:cs="Times New Roman"/>
        </w:rPr>
        <w:t xml:space="preserve"> розділі роботи був розроблений стартап-проект по продажу, впровадженні в масове використання та подальшому налаштуванні </w:t>
      </w:r>
      <w:r w:rsidR="003C17A9" w:rsidRPr="00970765">
        <w:rPr>
          <w:rFonts w:eastAsia="Times New Roman" w:cs="Times New Roman"/>
        </w:rPr>
        <w:t>експериментальної</w:t>
      </w:r>
      <w:r w:rsidRPr="00970765">
        <w:rPr>
          <w:rFonts w:eastAsia="Times New Roman" w:cs="Times New Roman"/>
        </w:rPr>
        <w:t xml:space="preserve">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7D79CD" w:rsidRPr="00970765" w:rsidRDefault="007D79CD" w:rsidP="00A2252C">
      <w:pPr>
        <w:pStyle w:val="1"/>
      </w:pPr>
      <w:r w:rsidRPr="00970765">
        <w:br w:type="page"/>
      </w:r>
    </w:p>
    <w:p w:rsidR="007D79CD" w:rsidRPr="00970765" w:rsidRDefault="007D79CD" w:rsidP="00EB5A37">
      <w:pPr>
        <w:pStyle w:val="Heading1"/>
        <w:ind w:firstLine="0"/>
      </w:pPr>
      <w:bookmarkStart w:id="524" w:name="_Toc515543580"/>
      <w:bookmarkStart w:id="525" w:name="_Toc528518786"/>
      <w:bookmarkStart w:id="526" w:name="_Toc530556021"/>
      <w:bookmarkStart w:id="527" w:name="_Toc532032286"/>
      <w:r w:rsidRPr="00970765">
        <w:lastRenderedPageBreak/>
        <w:t>Перелік посилань</w:t>
      </w:r>
      <w:bookmarkEnd w:id="524"/>
      <w:bookmarkEnd w:id="525"/>
      <w:bookmarkEnd w:id="526"/>
      <w:bookmarkEnd w:id="527"/>
    </w:p>
    <w:p w:rsidR="00C94A10" w:rsidRPr="00970765" w:rsidRDefault="00C94A10" w:rsidP="007D79CD">
      <w:pPr>
        <w:spacing w:after="0" w:line="240" w:lineRule="auto"/>
        <w:rPr>
          <w:rFonts w:eastAsia="Times New Roman" w:cs="Times New Roman"/>
          <w:sz w:val="24"/>
          <w:szCs w:val="24"/>
          <w:lang w:eastAsia="ru-RU"/>
        </w:rPr>
      </w:pPr>
    </w:p>
    <w:p w:rsidR="007D79CD" w:rsidRPr="00970765" w:rsidRDefault="007D79CD"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Educational Project for the Teaching of Control of Electri Traction Drives Pablo Moreno-Torres 1,*, Marcos Blanco 2, Marcos Lafoz 2 and Jaime R. Arribas (Article)</w:t>
      </w:r>
    </w:p>
    <w:p w:rsidR="00F84A9B" w:rsidRPr="00970765" w:rsidRDefault="00F84A9B" w:rsidP="00F84A9B">
      <w:pPr>
        <w:pStyle w:val="ListParagraph"/>
        <w:numPr>
          <w:ilvl w:val="0"/>
          <w:numId w:val="21"/>
        </w:numPr>
        <w:spacing w:after="0" w:line="360" w:lineRule="auto"/>
        <w:ind w:left="0" w:firstLine="0"/>
        <w:rPr>
          <w:rFonts w:cs="Times New Roman"/>
          <w:szCs w:val="28"/>
        </w:rPr>
      </w:pPr>
      <w:r w:rsidRPr="00970765">
        <w:rPr>
          <w:rFonts w:cs="Times New Roman"/>
          <w:szCs w:val="28"/>
        </w:rPr>
        <w:t>Теорія мехатронних систем – 1: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 К. : ФЕА НТУУ “КПІ”, –2013 р. –123 с.</w:t>
      </w:r>
    </w:p>
    <w:p w:rsidR="00F84A9B" w:rsidRPr="00970765" w:rsidRDefault="00F84A9B" w:rsidP="00F84A9B">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Теорія мехатронних систем – 2: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С.С. Димко – К. : ФЕА НТУУ “КПІ”, – 2013 р. – 122 с.</w:t>
      </w:r>
    </w:p>
    <w:p w:rsidR="00C94A10" w:rsidRPr="00970765" w:rsidRDefault="00C94A10"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Магіст</w:t>
      </w:r>
      <w:r w:rsidR="009076BD" w:rsidRPr="00970765">
        <w:rPr>
          <w:rFonts w:eastAsia="Times New Roman" w:cs="Times New Roman"/>
          <w:szCs w:val="28"/>
          <w:lang w:eastAsia="ru-RU"/>
        </w:rPr>
        <w:t>ЕРС</w:t>
      </w:r>
      <w:r w:rsidRPr="00970765">
        <w:rPr>
          <w:rFonts w:eastAsia="Times New Roman" w:cs="Times New Roman"/>
          <w:szCs w:val="28"/>
          <w:lang w:eastAsia="ru-RU"/>
        </w:rPr>
        <w:t>ька робота Зайченко Ю.М. КПІ</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Ключев В.И. Теория электропривода: Учеб. для вузов. – 2-е  изд. перераб. и доп. – М.: Энергоатомиздат, 1998. – 704 с.: ил.</w:t>
      </w:r>
    </w:p>
    <w:p w:rsidR="007D79CD" w:rsidRPr="00970765" w:rsidRDefault="007D79CD"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Advanced laboratory setup for control of electrical drives as an educational and developmental tool Boris Dumnic1, Dragan Milicevic2, Bane Popadic3, Vladimir Katic4, Zoltan Corba5 (EuroCon 2013; 1-4 July 2013; Zagreb, Croatia)</w:t>
      </w:r>
    </w:p>
    <w:p w:rsidR="007D79CD" w:rsidRPr="00970765" w:rsidRDefault="007D79CD" w:rsidP="00EB5A37">
      <w:pPr>
        <w:numPr>
          <w:ilvl w:val="0"/>
          <w:numId w:val="21"/>
        </w:numPr>
        <w:spacing w:after="0" w:line="360" w:lineRule="auto"/>
        <w:ind w:left="0" w:firstLine="0"/>
        <w:contextualSpacing/>
        <w:jc w:val="both"/>
        <w:rPr>
          <w:rFonts w:eastAsia="Calibri" w:cs="Times New Roman"/>
          <w:szCs w:val="28"/>
          <w:lang w:eastAsia="ru-RU"/>
        </w:rPr>
      </w:pPr>
      <w:r w:rsidRPr="00970765">
        <w:rPr>
          <w:rFonts w:eastAsia="Calibri" w:cs="Times New Roman"/>
          <w:szCs w:val="28"/>
          <w:lang w:eastAsia="ru-RU"/>
        </w:rPr>
        <w:t>Krause, Paul C., Washyczuk, Oleg, Sudhoff, Scott D., and Pekarek, Steven. Analysis of Electric Machinery and Drive Systems, Third Edition. IEEE Press. ISBN 9781118024294.</w:t>
      </w:r>
    </w:p>
    <w:p w:rsidR="007D79CD" w:rsidRPr="00970765" w:rsidRDefault="007D79CD" w:rsidP="00EB5A37">
      <w:pPr>
        <w:numPr>
          <w:ilvl w:val="0"/>
          <w:numId w:val="21"/>
        </w:numPr>
        <w:tabs>
          <w:tab w:val="left" w:pos="851"/>
        </w:tabs>
        <w:spacing w:after="0" w:line="360" w:lineRule="auto"/>
        <w:ind w:left="0" w:firstLine="0"/>
        <w:contextualSpacing/>
        <w:jc w:val="both"/>
        <w:rPr>
          <w:rFonts w:cs="Times New Roman"/>
          <w:szCs w:val="28"/>
        </w:rPr>
      </w:pPr>
      <w:r w:rsidRPr="00970765">
        <w:rPr>
          <w:rFonts w:ascii="Times-Roman" w:hAnsi="Times-Roman"/>
          <w:color w:val="000000"/>
          <w:szCs w:val="28"/>
        </w:rPr>
        <w:t>Versatile Hardware and Software Tools forEducating Students in Power ElectronicsJoshua M. Williams</w:t>
      </w:r>
      <w:r w:rsidRPr="00970765">
        <w:rPr>
          <w:rFonts w:ascii="Times-Italic" w:hAnsi="Times-Italic"/>
          <w:i/>
          <w:iCs/>
          <w:color w:val="000000"/>
          <w:szCs w:val="28"/>
        </w:rPr>
        <w:t>, Student Member, IEEE</w:t>
      </w:r>
      <w:r w:rsidRPr="00970765">
        <w:rPr>
          <w:rFonts w:ascii="Times-Roman" w:hAnsi="Times-Roman"/>
          <w:color w:val="000000"/>
          <w:szCs w:val="28"/>
        </w:rPr>
        <w:t>, James L. Cale</w:t>
      </w:r>
      <w:r w:rsidRPr="00970765">
        <w:rPr>
          <w:rFonts w:ascii="Times-Italic" w:hAnsi="Times-Italic"/>
          <w:i/>
          <w:iCs/>
          <w:color w:val="000000"/>
          <w:szCs w:val="28"/>
        </w:rPr>
        <w:t>, Member, IEEE</w:t>
      </w:r>
      <w:r w:rsidRPr="00970765">
        <w:rPr>
          <w:rFonts w:ascii="Times-Roman" w:hAnsi="Times-Roman"/>
          <w:color w:val="000000"/>
          <w:szCs w:val="28"/>
        </w:rPr>
        <w:t>,Nicholas D. Benavides</w:t>
      </w:r>
      <w:r w:rsidRPr="00970765">
        <w:rPr>
          <w:rFonts w:ascii="Times-Italic" w:hAnsi="Times-Italic"/>
          <w:i/>
          <w:iCs/>
          <w:color w:val="000000"/>
          <w:szCs w:val="28"/>
        </w:rPr>
        <w:t>, Student Member, IEEE</w:t>
      </w:r>
      <w:r w:rsidRPr="00970765">
        <w:rPr>
          <w:rFonts w:ascii="Times-Roman" w:hAnsi="Times-Roman"/>
          <w:color w:val="000000"/>
          <w:szCs w:val="28"/>
        </w:rPr>
        <w:t>, Jeff D. Wooldridge, Andreas C. Koenig</w:t>
      </w:r>
      <w:r w:rsidRPr="00970765">
        <w:rPr>
          <w:rFonts w:ascii="Times-Italic" w:hAnsi="Times-Italic"/>
          <w:i/>
          <w:iCs/>
          <w:color w:val="000000"/>
          <w:szCs w:val="28"/>
        </w:rPr>
        <w:t>, Student Member, IEEE</w:t>
      </w:r>
      <w:r w:rsidRPr="00970765">
        <w:rPr>
          <w:rFonts w:ascii="Times-Roman" w:hAnsi="Times-Roman"/>
          <w:color w:val="000000"/>
          <w:szCs w:val="28"/>
        </w:rPr>
        <w:t>,Jerry L. Tichenor</w:t>
      </w:r>
      <w:r w:rsidRPr="00970765">
        <w:rPr>
          <w:rFonts w:ascii="Times-Italic" w:hAnsi="Times-Italic"/>
          <w:i/>
          <w:iCs/>
          <w:color w:val="000000"/>
          <w:szCs w:val="28"/>
        </w:rPr>
        <w:t>, Member, IEEE</w:t>
      </w:r>
      <w:r w:rsidRPr="00970765">
        <w:rPr>
          <w:rFonts w:ascii="Times-Roman" w:hAnsi="Times-Roman"/>
          <w:color w:val="000000"/>
          <w:szCs w:val="28"/>
        </w:rPr>
        <w:t>, and Steven D. Pekarek</w:t>
      </w:r>
      <w:r w:rsidRPr="00970765">
        <w:rPr>
          <w:rFonts w:ascii="Times-Italic" w:hAnsi="Times-Italic"/>
          <w:i/>
          <w:iCs/>
          <w:color w:val="000000"/>
          <w:szCs w:val="28"/>
        </w:rPr>
        <w:t>, Member, IEEE</w:t>
      </w:r>
    </w:p>
    <w:p w:rsidR="00EB5A37" w:rsidRPr="00970765" w:rsidRDefault="00EB5A37" w:rsidP="00EB5A37">
      <w:pPr>
        <w:pStyle w:val="ListParagraph"/>
        <w:numPr>
          <w:ilvl w:val="0"/>
          <w:numId w:val="21"/>
        </w:numPr>
        <w:spacing w:after="0" w:line="360" w:lineRule="auto"/>
        <w:ind w:left="0" w:firstLine="0"/>
        <w:rPr>
          <w:rStyle w:val="Hyperlink"/>
          <w:rFonts w:cs="Times New Roman"/>
          <w:szCs w:val="28"/>
        </w:rPr>
      </w:pPr>
      <w:r w:rsidRPr="00970765">
        <w:rPr>
          <w:rStyle w:val="Hyperlink"/>
          <w:rFonts w:cs="Times New Roman"/>
          <w:szCs w:val="28"/>
        </w:rPr>
        <w:t xml:space="preserve">Ковач К.П., Рац И. </w:t>
      </w:r>
      <w:r w:rsidRPr="00970765">
        <w:rPr>
          <w:rFonts w:cs="Times New Roman"/>
          <w:bCs/>
          <w:color w:val="000000"/>
          <w:szCs w:val="28"/>
        </w:rPr>
        <w:t>Переходные процессы в машинах переменного тока. М</w:t>
      </w:r>
      <w:r w:rsidRPr="00970765">
        <w:rPr>
          <w:rStyle w:val="Hyperlink"/>
          <w:rFonts w:cs="Times New Roman"/>
          <w:szCs w:val="28"/>
        </w:rPr>
        <w:t>. – Л.:</w:t>
      </w:r>
      <w:r w:rsidRPr="00970765">
        <w:rPr>
          <w:rFonts w:cs="Times New Roman"/>
          <w:color w:val="000000"/>
          <w:szCs w:val="28"/>
          <w:shd w:val="clear" w:color="auto" w:fill="FFFFFF"/>
        </w:rPr>
        <w:t xml:space="preserve"> Госэнергоиздат, 1963.- 744 с.</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A. Schonung and H. Stemmler, “Static frequency changers with subharmonic control in conjunction with reversible variable speed ac drives, </w:t>
      </w:r>
      <w:r w:rsidRPr="00970765">
        <w:rPr>
          <w:rFonts w:cs="Times New Roman"/>
          <w:bCs/>
          <w:iCs/>
          <w:szCs w:val="28"/>
        </w:rPr>
        <w:t>Brown Boueri Rec.,</w:t>
      </w:r>
      <w:r w:rsidRPr="00970765">
        <w:rPr>
          <w:rFonts w:cs="Times New Roman"/>
          <w:b/>
          <w:bCs/>
          <w:i/>
          <w:iCs/>
          <w:szCs w:val="28"/>
        </w:rPr>
        <w:t xml:space="preserve"> </w:t>
      </w:r>
      <w:r w:rsidRPr="00970765">
        <w:rPr>
          <w:rFonts w:cs="Times New Roman"/>
          <w:szCs w:val="28"/>
        </w:rPr>
        <w:t>pp. 555-577, 1964.</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ascii="TimesNewRomanPSMT" w:hAnsi="TimesNewRomanPSMT" w:cs="TimesNewRomanPSMT"/>
          <w:szCs w:val="28"/>
        </w:rPr>
        <w:lastRenderedPageBreak/>
        <w:t>Leonhard W. Control of Electric Drives (2nd edition). –Berlin: Springer-Verlag, 1995. –420p.</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Режим доступу:</w:t>
      </w:r>
      <w:r w:rsidRPr="00970765">
        <w:rPr>
          <w:rFonts w:cs="Times New Roman"/>
          <w:szCs w:val="28"/>
        </w:rPr>
        <w:t xml:space="preserve"> </w:t>
      </w:r>
      <w:hyperlink r:id="rId449" w:history="1">
        <w:r w:rsidRPr="00970765">
          <w:rPr>
            <w:rStyle w:val="Hyperlink"/>
            <w:rFonts w:cs="Times New Roman"/>
            <w:szCs w:val="28"/>
          </w:rPr>
          <w:t>http://www.boschrexroth.com/dcc/Vornavigation/VorNavi.cfm?Language=EN&amp;VHist=g97568&amp;PageID=g96067</w:t>
        </w:r>
      </w:hyperlink>
    </w:p>
    <w:p w:rsidR="00EB5A37" w:rsidRPr="00970765" w:rsidRDefault="00EB5A37" w:rsidP="00EB5A37">
      <w:pPr>
        <w:pStyle w:val="ListParagraph"/>
        <w:numPr>
          <w:ilvl w:val="0"/>
          <w:numId w:val="21"/>
        </w:numPr>
        <w:spacing w:after="0" w:line="360" w:lineRule="auto"/>
        <w:ind w:left="0" w:firstLine="0"/>
        <w:rPr>
          <w:rStyle w:val="Hyperlink"/>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xml:space="preserve">– Режим доступу: </w:t>
      </w:r>
      <w:hyperlink r:id="rId450" w:history="1">
        <w:r w:rsidRPr="00970765">
          <w:rPr>
            <w:rStyle w:val="Hyperlink"/>
            <w:rFonts w:cs="Times New Roman"/>
            <w:szCs w:val="28"/>
          </w:rPr>
          <w:t>http://www.boschrexroth.com/dcc/Vornavigation/Vornavi.cfm?Language=EN&amp;VHist=g97568,g96067&amp;PageID=g96269</w:t>
        </w:r>
      </w:hyperlink>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Rexroth IndraDrive. Drive controllers. Power Sections HCS02. R911319657. Edition 06. Instruction Manual. Bosch Rexroth AG 2012. </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Микропрограмма для регуляторов привода MPH-05, MPB-05, MPD-05</w:t>
      </w:r>
      <w:r w:rsidRPr="00970765">
        <w:rPr>
          <w:rFonts w:cs="Times New Roman"/>
          <w:szCs w:val="28"/>
        </w:rPr>
        <w:t xml:space="preserve">. R911324774. Издание 01. Bosch Rexroth AG, 2007. </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MPH-,  MPB-, MPD-,MPC-07</w:t>
      </w:r>
      <w:r w:rsidRPr="00970765">
        <w:rPr>
          <w:rFonts w:cs="Times New Roman"/>
          <w:szCs w:val="28"/>
        </w:rPr>
        <w:t>. Functional Description. R911328670. Edition 02. Bosch Rexroth AG, 2009.</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Matthias Wahler. Rexroth Bosch Group. Current loop parameter setting. Version 1.3. 2005</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Rexroth IndraDyn S MSK Synchronous Motors. R911296289. Edition 09. Project Planning Manual. Bosch Rexroth AG 2010.</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lastRenderedPageBreak/>
        <w:t xml:space="preserve"> </w:t>
      </w:r>
      <w:r w:rsidRPr="00970765">
        <w:rPr>
          <w:rFonts w:eastAsia="ArialUnicodeMS" w:cs="Times New Roman"/>
          <w:szCs w:val="28"/>
        </w:rPr>
        <w:t xml:space="preserve">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EB5A37" w:rsidRPr="00970765" w:rsidRDefault="00EB5A37" w:rsidP="00EB5A37">
      <w:pPr>
        <w:tabs>
          <w:tab w:val="left" w:pos="851"/>
        </w:tabs>
        <w:spacing w:after="0" w:line="360" w:lineRule="auto"/>
        <w:ind w:firstLine="0"/>
        <w:contextualSpacing/>
        <w:jc w:val="both"/>
        <w:rPr>
          <w:rFonts w:cs="Times New Roman"/>
          <w:szCs w:val="28"/>
        </w:rPr>
      </w:pPr>
    </w:p>
    <w:sectPr w:rsidR="00EB5A37" w:rsidRPr="00970765" w:rsidSect="007220AE">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F38" w:rsidRDefault="00714F38" w:rsidP="00B235D4">
      <w:pPr>
        <w:spacing w:after="0" w:line="240" w:lineRule="auto"/>
      </w:pPr>
      <w:r>
        <w:separator/>
      </w:r>
    </w:p>
  </w:endnote>
  <w:endnote w:type="continuationSeparator" w:id="0">
    <w:p w:rsidR="00714F38" w:rsidRDefault="00714F38"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BoldItalicMT">
    <w:altName w:val="Arial Unicode MS"/>
    <w:panose1 w:val="00000000000000000000"/>
    <w:charset w:val="80"/>
    <w:family w:val="auto"/>
    <w:notTrueType/>
    <w:pitch w:val="default"/>
    <w:sig w:usb0="00000000" w:usb1="08070000" w:usb2="00000010" w:usb3="00000000" w:csb0="00020001" w:csb1="00000000"/>
  </w:font>
  <w:font w:name="ArialUnicodeMS">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F38" w:rsidRDefault="00714F38" w:rsidP="00B235D4">
      <w:pPr>
        <w:spacing w:after="0" w:line="240" w:lineRule="auto"/>
      </w:pPr>
      <w:r>
        <w:separator/>
      </w:r>
    </w:p>
  </w:footnote>
  <w:footnote w:type="continuationSeparator" w:id="0">
    <w:p w:rsidR="00714F38" w:rsidRDefault="00714F38" w:rsidP="00B235D4">
      <w:pPr>
        <w:spacing w:after="0" w:line="240" w:lineRule="auto"/>
      </w:pPr>
      <w:r>
        <w:continuationSeparator/>
      </w:r>
    </w:p>
  </w:footnote>
  <w:footnote w:id="1">
    <w:p w:rsidR="00FE34FF" w:rsidRPr="008D51EA" w:rsidRDefault="00FE34FF"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375"/>
      <w:docPartObj>
        <w:docPartGallery w:val="Page Numbers (Top of Page)"/>
        <w:docPartUnique/>
      </w:docPartObj>
    </w:sdtPr>
    <w:sdtEndPr>
      <w:rPr>
        <w:noProof/>
      </w:rPr>
    </w:sdtEndPr>
    <w:sdtContent>
      <w:p w:rsidR="00FE34FF" w:rsidRDefault="00FE34FF" w:rsidP="00794477">
        <w:pPr>
          <w:pStyle w:val="Header"/>
          <w:jc w:val="right"/>
        </w:pPr>
        <w:r>
          <w:fldChar w:fldCharType="begin"/>
        </w:r>
        <w:r>
          <w:instrText xml:space="preserve"> PAGE   \* MERGEFORMAT </w:instrText>
        </w:r>
        <w:r>
          <w:fldChar w:fldCharType="separate"/>
        </w:r>
        <w:r w:rsidR="00A25CFE">
          <w:rPr>
            <w:noProof/>
          </w:rPr>
          <w:t>44</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FE34FF" w:rsidRDefault="00FE34FF">
        <w:pPr>
          <w:pStyle w:val="Header"/>
          <w:jc w:val="right"/>
        </w:pPr>
        <w:r>
          <w:fldChar w:fldCharType="begin"/>
        </w:r>
        <w:r>
          <w:instrText xml:space="preserve"> PAGE   \* MERGEFORMAT </w:instrText>
        </w:r>
        <w:r>
          <w:fldChar w:fldCharType="separate"/>
        </w:r>
        <w:r w:rsidR="00A25CFE">
          <w:rPr>
            <w:noProof/>
          </w:rPr>
          <w:t>87</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677A2B4E"/>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9">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0">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2">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82D09F9"/>
    <w:multiLevelType w:val="hybridMultilevel"/>
    <w:tmpl w:val="98E64120"/>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9">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3">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29">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33">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7">
    <w:nsid w:val="760A1F18"/>
    <w:multiLevelType w:val="hybridMultilevel"/>
    <w:tmpl w:val="04A8E13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24"/>
  </w:num>
  <w:num w:numId="3">
    <w:abstractNumId w:val="38"/>
  </w:num>
  <w:num w:numId="4">
    <w:abstractNumId w:val="10"/>
  </w:num>
  <w:num w:numId="5">
    <w:abstractNumId w:val="25"/>
  </w:num>
  <w:num w:numId="6">
    <w:abstractNumId w:val="29"/>
  </w:num>
  <w:num w:numId="7">
    <w:abstractNumId w:val="42"/>
  </w:num>
  <w:num w:numId="8">
    <w:abstractNumId w:val="41"/>
  </w:num>
  <w:num w:numId="9">
    <w:abstractNumId w:val="20"/>
  </w:num>
  <w:num w:numId="10">
    <w:abstractNumId w:val="15"/>
  </w:num>
  <w:num w:numId="11">
    <w:abstractNumId w:val="1"/>
  </w:num>
  <w:num w:numId="12">
    <w:abstractNumId w:val="6"/>
  </w:num>
  <w:num w:numId="13">
    <w:abstractNumId w:val="19"/>
  </w:num>
  <w:num w:numId="14">
    <w:abstractNumId w:val="14"/>
  </w:num>
  <w:num w:numId="15">
    <w:abstractNumId w:val="11"/>
  </w:num>
  <w:num w:numId="16">
    <w:abstractNumId w:val="0"/>
    <w:lvlOverride w:ilvl="0">
      <w:startOverride w:val="1"/>
    </w:lvlOverride>
  </w:num>
  <w:num w:numId="17">
    <w:abstractNumId w:val="30"/>
  </w:num>
  <w:num w:numId="18">
    <w:abstractNumId w:val="28"/>
  </w:num>
  <w:num w:numId="19">
    <w:abstractNumId w:val="5"/>
  </w:num>
  <w:num w:numId="20">
    <w:abstractNumId w:val="3"/>
  </w:num>
  <w:num w:numId="21">
    <w:abstractNumId w:val="2"/>
  </w:num>
  <w:num w:numId="22">
    <w:abstractNumId w:val="9"/>
  </w:num>
  <w:num w:numId="23">
    <w:abstractNumId w:val="23"/>
  </w:num>
  <w:num w:numId="24">
    <w:abstractNumId w:val="7"/>
  </w:num>
  <w:num w:numId="25">
    <w:abstractNumId w:val="21"/>
  </w:num>
  <w:num w:numId="26">
    <w:abstractNumId w:val="35"/>
  </w:num>
  <w:num w:numId="27">
    <w:abstractNumId w:val="16"/>
  </w:num>
  <w:num w:numId="28">
    <w:abstractNumId w:val="34"/>
  </w:num>
  <w:num w:numId="29">
    <w:abstractNumId w:val="27"/>
  </w:num>
  <w:num w:numId="30">
    <w:abstractNumId w:val="26"/>
  </w:num>
  <w:num w:numId="31">
    <w:abstractNumId w:val="37"/>
  </w:num>
  <w:num w:numId="32">
    <w:abstractNumId w:val="8"/>
  </w:num>
  <w:num w:numId="33">
    <w:abstractNumId w:val="39"/>
  </w:num>
  <w:num w:numId="34">
    <w:abstractNumId w:val="33"/>
  </w:num>
  <w:num w:numId="35">
    <w:abstractNumId w:val="17"/>
  </w:num>
  <w:num w:numId="36">
    <w:abstractNumId w:val="12"/>
  </w:num>
  <w:num w:numId="37">
    <w:abstractNumId w:val="32"/>
  </w:num>
  <w:num w:numId="38">
    <w:abstractNumId w:val="31"/>
  </w:num>
  <w:num w:numId="39">
    <w:abstractNumId w:val="22"/>
  </w:num>
  <w:num w:numId="40">
    <w:abstractNumId w:val="4"/>
  </w:num>
  <w:num w:numId="41">
    <w:abstractNumId w:val="18"/>
  </w:num>
  <w:num w:numId="42">
    <w:abstractNumId w:val="40"/>
  </w:num>
  <w:num w:numId="43">
    <w:abstractNumId w:val="13"/>
  </w:num>
  <w:numIdMacAtCleanup w:val="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06BAA"/>
    <w:rsid w:val="00014199"/>
    <w:rsid w:val="00032C22"/>
    <w:rsid w:val="00033CA4"/>
    <w:rsid w:val="00051775"/>
    <w:rsid w:val="00065810"/>
    <w:rsid w:val="0009659E"/>
    <w:rsid w:val="000A41FC"/>
    <w:rsid w:val="000B4469"/>
    <w:rsid w:val="000F1AAD"/>
    <w:rsid w:val="001321EF"/>
    <w:rsid w:val="001404AD"/>
    <w:rsid w:val="001D41E4"/>
    <w:rsid w:val="00226BAD"/>
    <w:rsid w:val="002712B5"/>
    <w:rsid w:val="002856F3"/>
    <w:rsid w:val="002876B0"/>
    <w:rsid w:val="002E0989"/>
    <w:rsid w:val="002E1F96"/>
    <w:rsid w:val="00317282"/>
    <w:rsid w:val="00324643"/>
    <w:rsid w:val="00356875"/>
    <w:rsid w:val="003713CC"/>
    <w:rsid w:val="00391D16"/>
    <w:rsid w:val="003B2CF6"/>
    <w:rsid w:val="003B70E2"/>
    <w:rsid w:val="003C17A9"/>
    <w:rsid w:val="003D23E5"/>
    <w:rsid w:val="003D7137"/>
    <w:rsid w:val="003F2AF3"/>
    <w:rsid w:val="0040770A"/>
    <w:rsid w:val="0043058B"/>
    <w:rsid w:val="00457DCC"/>
    <w:rsid w:val="00462B4B"/>
    <w:rsid w:val="00463145"/>
    <w:rsid w:val="00491844"/>
    <w:rsid w:val="004A39F0"/>
    <w:rsid w:val="004B2621"/>
    <w:rsid w:val="004C1BDF"/>
    <w:rsid w:val="004C586B"/>
    <w:rsid w:val="004D4FD2"/>
    <w:rsid w:val="004D7033"/>
    <w:rsid w:val="00510FCD"/>
    <w:rsid w:val="00515B3E"/>
    <w:rsid w:val="00525855"/>
    <w:rsid w:val="00542941"/>
    <w:rsid w:val="00565E90"/>
    <w:rsid w:val="005815C5"/>
    <w:rsid w:val="0058585B"/>
    <w:rsid w:val="005911F5"/>
    <w:rsid w:val="005A1E82"/>
    <w:rsid w:val="005A32FD"/>
    <w:rsid w:val="005C7C8A"/>
    <w:rsid w:val="005D55BF"/>
    <w:rsid w:val="005F4B74"/>
    <w:rsid w:val="00601852"/>
    <w:rsid w:val="00621C50"/>
    <w:rsid w:val="0062420D"/>
    <w:rsid w:val="00625B8A"/>
    <w:rsid w:val="00642661"/>
    <w:rsid w:val="006501C3"/>
    <w:rsid w:val="0065750F"/>
    <w:rsid w:val="006774EE"/>
    <w:rsid w:val="006C057F"/>
    <w:rsid w:val="00714F38"/>
    <w:rsid w:val="007173AC"/>
    <w:rsid w:val="007220AE"/>
    <w:rsid w:val="00794477"/>
    <w:rsid w:val="007B10A3"/>
    <w:rsid w:val="007C7A21"/>
    <w:rsid w:val="007D79CD"/>
    <w:rsid w:val="0080206D"/>
    <w:rsid w:val="00802175"/>
    <w:rsid w:val="008044BA"/>
    <w:rsid w:val="00810847"/>
    <w:rsid w:val="008555E9"/>
    <w:rsid w:val="00856193"/>
    <w:rsid w:val="008561D0"/>
    <w:rsid w:val="00883DEE"/>
    <w:rsid w:val="0089253A"/>
    <w:rsid w:val="008B26C8"/>
    <w:rsid w:val="008B4857"/>
    <w:rsid w:val="008D1689"/>
    <w:rsid w:val="008D3F03"/>
    <w:rsid w:val="008D51EA"/>
    <w:rsid w:val="008E1196"/>
    <w:rsid w:val="009076BD"/>
    <w:rsid w:val="0092199C"/>
    <w:rsid w:val="009347A9"/>
    <w:rsid w:val="00941A35"/>
    <w:rsid w:val="00943FC4"/>
    <w:rsid w:val="009606CA"/>
    <w:rsid w:val="0096727E"/>
    <w:rsid w:val="00970765"/>
    <w:rsid w:val="00985A64"/>
    <w:rsid w:val="009976D3"/>
    <w:rsid w:val="009B1D31"/>
    <w:rsid w:val="009D31B2"/>
    <w:rsid w:val="009D4FFD"/>
    <w:rsid w:val="009E07F0"/>
    <w:rsid w:val="009F676E"/>
    <w:rsid w:val="00A129F2"/>
    <w:rsid w:val="00A2252C"/>
    <w:rsid w:val="00A25CFE"/>
    <w:rsid w:val="00A4330B"/>
    <w:rsid w:val="00A93FCF"/>
    <w:rsid w:val="00B235D4"/>
    <w:rsid w:val="00B422CC"/>
    <w:rsid w:val="00B422F6"/>
    <w:rsid w:val="00B528A3"/>
    <w:rsid w:val="00B81C85"/>
    <w:rsid w:val="00B82E9F"/>
    <w:rsid w:val="00B8716C"/>
    <w:rsid w:val="00BA73AE"/>
    <w:rsid w:val="00BC003A"/>
    <w:rsid w:val="00BD551C"/>
    <w:rsid w:val="00BE0082"/>
    <w:rsid w:val="00BF0F15"/>
    <w:rsid w:val="00BF3C97"/>
    <w:rsid w:val="00C41182"/>
    <w:rsid w:val="00C45033"/>
    <w:rsid w:val="00C80183"/>
    <w:rsid w:val="00C93570"/>
    <w:rsid w:val="00C94A10"/>
    <w:rsid w:val="00CB4311"/>
    <w:rsid w:val="00CB72CD"/>
    <w:rsid w:val="00CC3041"/>
    <w:rsid w:val="00CC571F"/>
    <w:rsid w:val="00D01C7D"/>
    <w:rsid w:val="00D179AF"/>
    <w:rsid w:val="00D321CC"/>
    <w:rsid w:val="00D451C3"/>
    <w:rsid w:val="00D62517"/>
    <w:rsid w:val="00D64A8F"/>
    <w:rsid w:val="00D80F94"/>
    <w:rsid w:val="00D81C83"/>
    <w:rsid w:val="00DA2FCB"/>
    <w:rsid w:val="00E0727F"/>
    <w:rsid w:val="00E174B4"/>
    <w:rsid w:val="00E524D0"/>
    <w:rsid w:val="00E96CB2"/>
    <w:rsid w:val="00EA23BA"/>
    <w:rsid w:val="00EA2F7B"/>
    <w:rsid w:val="00EA46AF"/>
    <w:rsid w:val="00EB3B6B"/>
    <w:rsid w:val="00EB4A2C"/>
    <w:rsid w:val="00EB5A37"/>
    <w:rsid w:val="00EC047E"/>
    <w:rsid w:val="00EC1D11"/>
    <w:rsid w:val="00EE0AA4"/>
    <w:rsid w:val="00EE239F"/>
    <w:rsid w:val="00EE503D"/>
    <w:rsid w:val="00EE6305"/>
    <w:rsid w:val="00EF4B96"/>
    <w:rsid w:val="00F06E6A"/>
    <w:rsid w:val="00F2234E"/>
    <w:rsid w:val="00F24AB8"/>
    <w:rsid w:val="00F61F2C"/>
    <w:rsid w:val="00F757AE"/>
    <w:rsid w:val="00F76CB5"/>
    <w:rsid w:val="00F84A9B"/>
    <w:rsid w:val="00FA2199"/>
    <w:rsid w:val="00FB18E1"/>
    <w:rsid w:val="00FC1FC8"/>
    <w:rsid w:val="00FE34FF"/>
    <w:rsid w:val="00FF66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27E"/>
    <w:pPr>
      <w:ind w:firstLine="567"/>
    </w:pPr>
    <w:rPr>
      <w:rFonts w:ascii="Times New Roman" w:hAnsi="Times New Roman"/>
      <w:sz w:val="28"/>
      <w:lang w:val="uk-UA"/>
    </w:rPr>
  </w:style>
  <w:style w:type="paragraph" w:styleId="Heading1">
    <w:name w:val="heading 1"/>
    <w:basedOn w:val="Normal"/>
    <w:next w:val="Normal"/>
    <w:link w:val="Heading1Char"/>
    <w:qFormat/>
    <w:rsid w:val="00EB3B6B"/>
    <w:pPr>
      <w:keepNext/>
      <w:keepLines/>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BA73AE"/>
    <w:pPr>
      <w:keepNext/>
      <w:keepLines/>
      <w:spacing w:before="280" w:after="2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B422F6"/>
    <w:pPr>
      <w:keepNext/>
      <w:keepLines/>
      <w:spacing w:before="160" w:after="120"/>
      <w:ind w:left="720" w:hanging="720"/>
      <w:jc w:val="both"/>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EB3B6B"/>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A2252C"/>
    <w:pPr>
      <w:spacing w:after="0" w:line="360" w:lineRule="auto"/>
      <w:contextualSpacing/>
      <w:jc w:val="both"/>
    </w:pPr>
    <w:rPr>
      <w:rFonts w:eastAsia="Times New Roman" w:cs="Times New Roman"/>
      <w:szCs w:val="28"/>
    </w:rPr>
  </w:style>
  <w:style w:type="character" w:customStyle="1" w:styleId="Char">
    <w:name w:val="Основной текст Char"/>
    <w:basedOn w:val="DefaultParagraphFont"/>
    <w:link w:val="1"/>
    <w:rsid w:val="00A2252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BA73AE"/>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B422F6"/>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EE0AA4"/>
    <w:pPr>
      <w:tabs>
        <w:tab w:val="right" w:leader="dot" w:pos="9345"/>
      </w:tabs>
      <w:spacing w:after="0" w:line="360" w:lineRule="auto"/>
      <w:ind w:firstLine="709"/>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542941"/>
    <w:pPr>
      <w:spacing w:before="120" w:after="120"/>
      <w:ind w:firstLine="0"/>
      <w:jc w:val="center"/>
      <w:pPrChange w:id="0" w:author="Пользователь Windows" w:date="2018-12-10T11:06:00Z">
        <w:pPr>
          <w:keepNext/>
          <w:spacing w:before="120" w:after="120" w:line="360" w:lineRule="auto"/>
          <w:contextualSpacing/>
          <w:jc w:val="center"/>
        </w:pPr>
      </w:pPrChange>
    </w:pPr>
    <w:rPr>
      <w:noProof/>
      <w:lang w:eastAsia="ru-RU"/>
      <w:rPrChange w:id="0" w:author="Пользователь Windows" w:date="2018-12-10T11:06:00Z">
        <w:rPr>
          <w:noProof/>
          <w:sz w:val="28"/>
          <w:szCs w:val="28"/>
          <w:lang w:val="uk-UA" w:eastAsia="ru-RU" w:bidi="ar-SA"/>
        </w:rPr>
      </w:rPrChange>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542941"/>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FA2199"/>
    <w:pPr>
      <w:spacing w:before="240"/>
      <w:jc w:val="right"/>
    </w:pPr>
  </w:style>
  <w:style w:type="paragraph" w:customStyle="1" w:styleId="tabletextstyle">
    <w:name w:val="table_text_style"/>
    <w:basedOn w:val="1"/>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FA2199"/>
    <w:rPr>
      <w:rFonts w:ascii="Times New Roman" w:eastAsia="Times New Roman" w:hAnsi="Times New Roman" w:cs="Times New Roman"/>
      <w:sz w:val="28"/>
      <w:szCs w:val="28"/>
      <w:lang w:val="ru-RU"/>
    </w:rPr>
  </w:style>
  <w:style w:type="paragraph" w:customStyle="1" w:styleId="chapterconclusion">
    <w:name w:val="chapter_conclusion"/>
    <w:basedOn w:val="1"/>
    <w:qFormat/>
    <w:rsid w:val="00F76CB5"/>
    <w:pPr>
      <w:pageBreakBefore/>
      <w:jc w:val="center"/>
    </w:pPr>
    <w:rPr>
      <w:caps/>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50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oleObject" Target="embeddings/oleObject134.bin"/><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2.bin"/><Relationship Id="rId324" Type="http://schemas.openxmlformats.org/officeDocument/2006/relationships/image" Target="media/image163.wmf"/><Relationship Id="rId366" Type="http://schemas.openxmlformats.org/officeDocument/2006/relationships/image" Target="media/image191.emf"/><Relationship Id="rId170" Type="http://schemas.openxmlformats.org/officeDocument/2006/relationships/image" Target="media/image82.wmf"/><Relationship Id="rId226" Type="http://schemas.openxmlformats.org/officeDocument/2006/relationships/image" Target="media/image110.png"/><Relationship Id="rId433" Type="http://schemas.openxmlformats.org/officeDocument/2006/relationships/image" Target="media/image227.emf"/><Relationship Id="rId268" Type="http://schemas.openxmlformats.org/officeDocument/2006/relationships/image" Target="media/image134.wmf"/><Relationship Id="rId32" Type="http://schemas.openxmlformats.org/officeDocument/2006/relationships/image" Target="media/image14.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oleObject" Target="embeddings/oleObject149.bin"/><Relationship Id="rId377" Type="http://schemas.openxmlformats.org/officeDocument/2006/relationships/image" Target="media/image198.wmf"/><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__________Microsoft_Visio_2003-2010211111.vsd"/><Relationship Id="rId402" Type="http://schemas.openxmlformats.org/officeDocument/2006/relationships/oleObject" Target="embeddings/oleObject174.bin"/><Relationship Id="rId279" Type="http://schemas.openxmlformats.org/officeDocument/2006/relationships/image" Target="media/image140.wmf"/><Relationship Id="rId444" Type="http://schemas.openxmlformats.org/officeDocument/2006/relationships/image" Target="media/image235.emf"/><Relationship Id="rId43" Type="http://schemas.openxmlformats.org/officeDocument/2006/relationships/image" Target="media/image19.wmf"/><Relationship Id="rId139" Type="http://schemas.openxmlformats.org/officeDocument/2006/relationships/oleObject" Target="embeddings/oleObject62.bin"/><Relationship Id="rId290" Type="http://schemas.openxmlformats.org/officeDocument/2006/relationships/image" Target="media/image145.png"/><Relationship Id="rId304" Type="http://schemas.openxmlformats.org/officeDocument/2006/relationships/image" Target="media/image153.wmf"/><Relationship Id="rId346" Type="http://schemas.openxmlformats.org/officeDocument/2006/relationships/image" Target="media/image177.emf"/><Relationship Id="rId388" Type="http://schemas.openxmlformats.org/officeDocument/2006/relationships/oleObject" Target="embeddings/oleObject167.bin"/><Relationship Id="rId85" Type="http://schemas.openxmlformats.org/officeDocument/2006/relationships/oleObject" Target="embeddings/oleObject36.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image" Target="media/image216.wmf"/><Relationship Id="rId248" Type="http://schemas.openxmlformats.org/officeDocument/2006/relationships/oleObject" Target="embeddings/oleObject109.bin"/><Relationship Id="rId12" Type="http://schemas.openxmlformats.org/officeDocument/2006/relationships/image" Target="media/image4.wmf"/><Relationship Id="rId108" Type="http://schemas.openxmlformats.org/officeDocument/2006/relationships/image" Target="media/image51.wmf"/><Relationship Id="rId315" Type="http://schemas.openxmlformats.org/officeDocument/2006/relationships/oleObject" Target="embeddings/oleObject142.bin"/><Relationship Id="rId357" Type="http://schemas.openxmlformats.org/officeDocument/2006/relationships/image" Target="media/image185.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73.bin"/><Relationship Id="rId217" Type="http://schemas.openxmlformats.org/officeDocument/2006/relationships/oleObject" Target="embeddings/oleObject101.bin"/><Relationship Id="rId399" Type="http://schemas.openxmlformats.org/officeDocument/2006/relationships/image" Target="media/image209.wmf"/><Relationship Id="rId259" Type="http://schemas.openxmlformats.org/officeDocument/2006/relationships/oleObject" Target="embeddings/oleObject118.bin"/><Relationship Id="rId424" Type="http://schemas.openxmlformats.org/officeDocument/2006/relationships/oleObject" Target="embeddings/oleObject185.bin"/><Relationship Id="rId23" Type="http://schemas.openxmlformats.org/officeDocument/2006/relationships/oleObject" Target="embeddings/oleObject7.bin"/><Relationship Id="rId119" Type="http://schemas.openxmlformats.org/officeDocument/2006/relationships/oleObject" Target="embeddings/oleObject52.bin"/><Relationship Id="rId270" Type="http://schemas.openxmlformats.org/officeDocument/2006/relationships/image" Target="media/image135.wmf"/><Relationship Id="rId326" Type="http://schemas.openxmlformats.org/officeDocument/2006/relationships/image" Target="media/image164.wmf"/><Relationship Id="rId65" Type="http://schemas.openxmlformats.org/officeDocument/2006/relationships/package" Target="embeddings/_________Microsoft_Visio122.vsdx"/><Relationship Id="rId130" Type="http://schemas.openxmlformats.org/officeDocument/2006/relationships/image" Target="media/image62.wmf"/><Relationship Id="rId368" Type="http://schemas.openxmlformats.org/officeDocument/2006/relationships/image" Target="media/image193.emf"/><Relationship Id="rId172" Type="http://schemas.openxmlformats.org/officeDocument/2006/relationships/image" Target="media/image83.emf"/><Relationship Id="rId228" Type="http://schemas.openxmlformats.org/officeDocument/2006/relationships/image" Target="media/image112.png"/><Relationship Id="rId435" Type="http://schemas.openxmlformats.org/officeDocument/2006/relationships/image" Target="media/image228.emf"/><Relationship Id="rId281" Type="http://schemas.openxmlformats.org/officeDocument/2006/relationships/image" Target="media/image141.wmf"/><Relationship Id="rId337" Type="http://schemas.openxmlformats.org/officeDocument/2006/relationships/oleObject" Target="embeddings/oleObject150.bin"/><Relationship Id="rId34" Type="http://schemas.openxmlformats.org/officeDocument/2006/relationships/image" Target="media/image15.emf"/><Relationship Id="rId76" Type="http://schemas.openxmlformats.org/officeDocument/2006/relationships/image" Target="media/image35.wmf"/><Relationship Id="rId141" Type="http://schemas.openxmlformats.org/officeDocument/2006/relationships/oleObject" Target="embeddings/oleObject63.bin"/><Relationship Id="rId379" Type="http://schemas.openxmlformats.org/officeDocument/2006/relationships/image" Target="media/image199.wmf"/><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2.png"/><Relationship Id="rId390" Type="http://schemas.openxmlformats.org/officeDocument/2006/relationships/oleObject" Target="embeddings/oleObject168.bin"/><Relationship Id="rId404" Type="http://schemas.openxmlformats.org/officeDocument/2006/relationships/oleObject" Target="embeddings/oleObject175.bin"/><Relationship Id="rId446" Type="http://schemas.openxmlformats.org/officeDocument/2006/relationships/image" Target="media/image237.emf"/><Relationship Id="rId250" Type="http://schemas.openxmlformats.org/officeDocument/2006/relationships/oleObject" Target="embeddings/oleObject110.bin"/><Relationship Id="rId292" Type="http://schemas.openxmlformats.org/officeDocument/2006/relationships/image" Target="media/image147.wmf"/><Relationship Id="rId306" Type="http://schemas.openxmlformats.org/officeDocument/2006/relationships/image" Target="media/image154.wmf"/><Relationship Id="rId45" Type="http://schemas.openxmlformats.org/officeDocument/2006/relationships/image" Target="media/image20.wmf"/><Relationship Id="rId87" Type="http://schemas.openxmlformats.org/officeDocument/2006/relationships/oleObject" Target="embeddings/oleObject37.bin"/><Relationship Id="rId110" Type="http://schemas.openxmlformats.org/officeDocument/2006/relationships/image" Target="media/image52.wmf"/><Relationship Id="rId348" Type="http://schemas.openxmlformats.org/officeDocument/2006/relationships/image" Target="media/image179.wmf"/><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image" Target="media/image217.wmf"/><Relationship Id="rId261" Type="http://schemas.openxmlformats.org/officeDocument/2006/relationships/oleObject" Target="embeddings/oleObject119.bin"/><Relationship Id="rId14" Type="http://schemas.openxmlformats.org/officeDocument/2006/relationships/image" Target="media/image5.wmf"/><Relationship Id="rId56" Type="http://schemas.openxmlformats.org/officeDocument/2006/relationships/image" Target="media/image25.wmf"/><Relationship Id="rId317" Type="http://schemas.openxmlformats.org/officeDocument/2006/relationships/oleObject" Target="embeddings/oleObject143.bin"/><Relationship Id="rId359" Type="http://schemas.openxmlformats.org/officeDocument/2006/relationships/image" Target="media/image186.emf"/><Relationship Id="rId98" Type="http://schemas.openxmlformats.org/officeDocument/2006/relationships/image" Target="media/image46.e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59.bin"/><Relationship Id="rId426" Type="http://schemas.openxmlformats.org/officeDocument/2006/relationships/oleObject" Target="embeddings/oleObject186.bin"/><Relationship Id="rId230" Type="http://schemas.openxmlformats.org/officeDocument/2006/relationships/image" Target="media/image114.png"/><Relationship Id="rId25" Type="http://schemas.openxmlformats.org/officeDocument/2006/relationships/oleObject" Target="embeddings/oleObject8.bin"/><Relationship Id="rId67" Type="http://schemas.openxmlformats.org/officeDocument/2006/relationships/oleObject" Target="embeddings/oleObject28.bin"/><Relationship Id="rId272" Type="http://schemas.openxmlformats.org/officeDocument/2006/relationships/image" Target="media/image136.wmf"/><Relationship Id="rId328" Type="http://schemas.openxmlformats.org/officeDocument/2006/relationships/header" Target="header1.xml"/><Relationship Id="rId132" Type="http://schemas.openxmlformats.org/officeDocument/2006/relationships/image" Target="media/image63.wmf"/><Relationship Id="rId174" Type="http://schemas.openxmlformats.org/officeDocument/2006/relationships/image" Target="media/image84.wmf"/><Relationship Id="rId381" Type="http://schemas.openxmlformats.org/officeDocument/2006/relationships/image" Target="media/image200.wmf"/><Relationship Id="rId241" Type="http://schemas.openxmlformats.org/officeDocument/2006/relationships/image" Target="media/image124.wmf"/><Relationship Id="rId437" Type="http://schemas.openxmlformats.org/officeDocument/2006/relationships/image" Target="media/image230.emf"/><Relationship Id="rId36" Type="http://schemas.openxmlformats.org/officeDocument/2006/relationships/image" Target="media/image16.wmf"/><Relationship Id="rId283" Type="http://schemas.openxmlformats.org/officeDocument/2006/relationships/oleObject" Target="embeddings/__________Microsoft_Visio_2003-20101077333.vsd"/><Relationship Id="rId339" Type="http://schemas.openxmlformats.org/officeDocument/2006/relationships/image" Target="media/image172.emf"/><Relationship Id="rId78" Type="http://schemas.openxmlformats.org/officeDocument/2006/relationships/image" Target="media/image36.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80.wmf"/><Relationship Id="rId406" Type="http://schemas.openxmlformats.org/officeDocument/2006/relationships/oleObject" Target="embeddings/oleObject176.bin"/><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oleObject" Target="embeddings/oleObject169.bin"/><Relationship Id="rId448" Type="http://schemas.openxmlformats.org/officeDocument/2006/relationships/oleObject" Target="embeddings/oleObject192.bin"/><Relationship Id="rId252" Type="http://schemas.openxmlformats.org/officeDocument/2006/relationships/oleObject" Target="embeddings/oleObject111.bin"/><Relationship Id="rId294" Type="http://schemas.openxmlformats.org/officeDocument/2006/relationships/image" Target="media/image148.wmf"/><Relationship Id="rId308" Type="http://schemas.openxmlformats.org/officeDocument/2006/relationships/image" Target="media/image155.wmf"/><Relationship Id="rId47" Type="http://schemas.openxmlformats.org/officeDocument/2006/relationships/image" Target="media/image21.wmf"/><Relationship Id="rId89" Type="http://schemas.openxmlformats.org/officeDocument/2006/relationships/oleObject" Target="embeddings/oleObject38.bin"/><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image" Target="media/image188.emf"/><Relationship Id="rId196" Type="http://schemas.openxmlformats.org/officeDocument/2006/relationships/image" Target="media/image95.wmf"/><Relationship Id="rId417" Type="http://schemas.openxmlformats.org/officeDocument/2006/relationships/image" Target="media/image218.wmf"/><Relationship Id="rId16" Type="http://schemas.openxmlformats.org/officeDocument/2006/relationships/image" Target="media/image6.wmf"/><Relationship Id="rId221" Type="http://schemas.openxmlformats.org/officeDocument/2006/relationships/oleObject" Target="embeddings/oleObject103.bin"/><Relationship Id="rId263" Type="http://schemas.openxmlformats.org/officeDocument/2006/relationships/oleObject" Target="embeddings/oleObject120.bin"/><Relationship Id="rId319" Type="http://schemas.openxmlformats.org/officeDocument/2006/relationships/oleObject" Target="embeddings/oleObject144.bin"/><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oleObject" Target="embeddings/__________Microsoft_Visio_2003-20101299555.vsd"/><Relationship Id="rId165" Type="http://schemas.openxmlformats.org/officeDocument/2006/relationships/oleObject" Target="embeddings/oleObject75.bin"/><Relationship Id="rId372" Type="http://schemas.openxmlformats.org/officeDocument/2006/relationships/oleObject" Target="embeddings/oleObject160.bin"/><Relationship Id="rId428" Type="http://schemas.openxmlformats.org/officeDocument/2006/relationships/oleObject" Target="embeddings/oleObject187.bin"/><Relationship Id="rId232" Type="http://schemas.openxmlformats.org/officeDocument/2006/relationships/image" Target="media/image116.png"/><Relationship Id="rId274" Type="http://schemas.openxmlformats.org/officeDocument/2006/relationships/image" Target="media/image137.wmf"/><Relationship Id="rId27" Type="http://schemas.openxmlformats.org/officeDocument/2006/relationships/oleObject" Target="embeddings/oleObject9.bin"/><Relationship Id="rId69" Type="http://schemas.openxmlformats.org/officeDocument/2006/relationships/oleObject" Target="embeddings/oleObject29.bin"/><Relationship Id="rId134" Type="http://schemas.openxmlformats.org/officeDocument/2006/relationships/image" Target="media/image64.wmf"/><Relationship Id="rId80" Type="http://schemas.openxmlformats.org/officeDocument/2006/relationships/image" Target="media/image37.emf"/><Relationship Id="rId176" Type="http://schemas.openxmlformats.org/officeDocument/2006/relationships/image" Target="media/image85.wmf"/><Relationship Id="rId341" Type="http://schemas.openxmlformats.org/officeDocument/2006/relationships/image" Target="media/image174.wmf"/><Relationship Id="rId383" Type="http://schemas.openxmlformats.org/officeDocument/2006/relationships/image" Target="media/image201.wmf"/><Relationship Id="rId439" Type="http://schemas.openxmlformats.org/officeDocument/2006/relationships/oleObject" Target="embeddings/oleObject190.bin"/><Relationship Id="rId201" Type="http://schemas.openxmlformats.org/officeDocument/2006/relationships/oleObject" Target="embeddings/oleObject93.bin"/><Relationship Id="rId243" Type="http://schemas.openxmlformats.org/officeDocument/2006/relationships/image" Target="media/image125.wmf"/><Relationship Id="rId285" Type="http://schemas.openxmlformats.org/officeDocument/2006/relationships/oleObject" Target="embeddings/oleObject129.bin"/><Relationship Id="rId450" Type="http://schemas.openxmlformats.org/officeDocument/2006/relationships/hyperlink" Target="http://www.boschrexroth.com/dcc/Vornavigation/Vornavi.cfm?Language=EN&amp;VHist=g97568,g96067&amp;PageID=g96269" TargetMode="External"/><Relationship Id="rId38" Type="http://schemas.openxmlformats.org/officeDocument/2006/relationships/image" Target="media/image17.wmf"/><Relationship Id="rId103" Type="http://schemas.openxmlformats.org/officeDocument/2006/relationships/oleObject" Target="embeddings/oleObject44.bin"/><Relationship Id="rId310" Type="http://schemas.openxmlformats.org/officeDocument/2006/relationships/image" Target="media/image156.wmf"/><Relationship Id="rId91" Type="http://schemas.openxmlformats.org/officeDocument/2006/relationships/oleObject" Target="embeddings/oleObject39.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81.emf"/><Relationship Id="rId394" Type="http://schemas.openxmlformats.org/officeDocument/2006/relationships/oleObject" Target="embeddings/oleObject170.bin"/><Relationship Id="rId408" Type="http://schemas.openxmlformats.org/officeDocument/2006/relationships/oleObject" Target="embeddings/oleObject177.bin"/><Relationship Id="rId212" Type="http://schemas.openxmlformats.org/officeDocument/2006/relationships/image" Target="media/image103.wmf"/><Relationship Id="rId254" Type="http://schemas.openxmlformats.org/officeDocument/2006/relationships/oleObject" Target="embeddings/oleObject113.bin"/><Relationship Id="rId49" Type="http://schemas.openxmlformats.org/officeDocument/2006/relationships/oleObject" Target="embeddings/oleObject20.bin"/><Relationship Id="rId114" Type="http://schemas.openxmlformats.org/officeDocument/2006/relationships/image" Target="media/image54.wmf"/><Relationship Id="rId296" Type="http://schemas.openxmlformats.org/officeDocument/2006/relationships/image" Target="media/image149.emf"/><Relationship Id="rId60" Type="http://schemas.openxmlformats.org/officeDocument/2006/relationships/image" Target="media/image27.wmf"/><Relationship Id="rId156" Type="http://schemas.openxmlformats.org/officeDocument/2006/relationships/image" Target="media/image75.wmf"/><Relationship Id="rId198" Type="http://schemas.openxmlformats.org/officeDocument/2006/relationships/image" Target="media/image96.wmf"/><Relationship Id="rId321" Type="http://schemas.openxmlformats.org/officeDocument/2006/relationships/oleObject" Target="embeddings/oleObject145.bin"/><Relationship Id="rId363" Type="http://schemas.openxmlformats.org/officeDocument/2006/relationships/oleObject" Target="embeddings/oleObject157.bin"/><Relationship Id="rId419" Type="http://schemas.openxmlformats.org/officeDocument/2006/relationships/image" Target="media/image219.wmf"/><Relationship Id="rId223" Type="http://schemas.openxmlformats.org/officeDocument/2006/relationships/oleObject" Target="embeddings/oleObject104.bin"/><Relationship Id="rId430" Type="http://schemas.openxmlformats.org/officeDocument/2006/relationships/oleObject" Target="embeddings/oleObject188.bin"/><Relationship Id="rId18" Type="http://schemas.openxmlformats.org/officeDocument/2006/relationships/image" Target="media/image7.wmf"/><Relationship Id="rId265" Type="http://schemas.openxmlformats.org/officeDocument/2006/relationships/oleObject" Target="embeddings/oleObject121.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67.emf"/><Relationship Id="rId374" Type="http://schemas.openxmlformats.org/officeDocument/2006/relationships/image" Target="media/image196.emf"/><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oleObject" Target="embeddings/oleObject99.bin"/><Relationship Id="rId234" Type="http://schemas.openxmlformats.org/officeDocument/2006/relationships/image" Target="media/image118.png"/><Relationship Id="rId420" Type="http://schemas.openxmlformats.org/officeDocument/2006/relationships/oleObject" Target="embeddings/oleObject183.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4.bin"/><Relationship Id="rId276" Type="http://schemas.openxmlformats.org/officeDocument/2006/relationships/image" Target="media/image138.emf"/><Relationship Id="rId297" Type="http://schemas.openxmlformats.org/officeDocument/2006/relationships/oleObject" Target="embeddings/__________Microsoft_Visio_2003-20101188444.vsd"/><Relationship Id="rId441" Type="http://schemas.openxmlformats.org/officeDocument/2006/relationships/image" Target="media/image233.emf"/><Relationship Id="rId40" Type="http://schemas.openxmlformats.org/officeDocument/2006/relationships/image" Target="media/image18.wmf"/><Relationship Id="rId115" Type="http://schemas.openxmlformats.org/officeDocument/2006/relationships/oleObject" Target="embeddings/oleObject50.bin"/><Relationship Id="rId136" Type="http://schemas.openxmlformats.org/officeDocument/2006/relationships/image" Target="media/image65.wmf"/><Relationship Id="rId157" Type="http://schemas.openxmlformats.org/officeDocument/2006/relationships/oleObject" Target="embeddings/oleObject71.bin"/><Relationship Id="rId178" Type="http://schemas.openxmlformats.org/officeDocument/2006/relationships/image" Target="media/image86.wmf"/><Relationship Id="rId301" Type="http://schemas.openxmlformats.org/officeDocument/2006/relationships/oleObject" Target="embeddings/oleObject135.bin"/><Relationship Id="rId322" Type="http://schemas.openxmlformats.org/officeDocument/2006/relationships/image" Target="media/image162.wmf"/><Relationship Id="rId343" Type="http://schemas.openxmlformats.org/officeDocument/2006/relationships/image" Target="media/image175.wmf"/><Relationship Id="rId364" Type="http://schemas.openxmlformats.org/officeDocument/2006/relationships/image" Target="media/image190.wmf"/><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image" Target="media/image202.wmf"/><Relationship Id="rId19" Type="http://schemas.openxmlformats.org/officeDocument/2006/relationships/oleObject" Target="embeddings/oleObject5.bin"/><Relationship Id="rId224" Type="http://schemas.openxmlformats.org/officeDocument/2006/relationships/image" Target="media/image109.emf"/><Relationship Id="rId245" Type="http://schemas.openxmlformats.org/officeDocument/2006/relationships/image" Target="media/image126.wmf"/><Relationship Id="rId266" Type="http://schemas.openxmlformats.org/officeDocument/2006/relationships/image" Target="media/image133.wmf"/><Relationship Id="rId287" Type="http://schemas.openxmlformats.org/officeDocument/2006/relationships/oleObject" Target="embeddings/oleObject130.bin"/><Relationship Id="rId410" Type="http://schemas.openxmlformats.org/officeDocument/2006/relationships/oleObject" Target="embeddings/oleObject178.bin"/><Relationship Id="rId431" Type="http://schemas.openxmlformats.org/officeDocument/2006/relationships/image" Target="media/image225.emf"/><Relationship Id="rId452" Type="http://schemas.microsoft.com/office/2011/relationships/people" Target="people.xml"/><Relationship Id="rId30" Type="http://schemas.openxmlformats.org/officeDocument/2006/relationships/image" Target="media/image13.wmf"/><Relationship Id="rId105" Type="http://schemas.openxmlformats.org/officeDocument/2006/relationships/oleObject" Target="embeddings/oleObject45.bin"/><Relationship Id="rId126" Type="http://schemas.openxmlformats.org/officeDocument/2006/relationships/image" Target="media/image60.wmf"/><Relationship Id="rId147" Type="http://schemas.openxmlformats.org/officeDocument/2006/relationships/oleObject" Target="embeddings/oleObject66.bin"/><Relationship Id="rId168" Type="http://schemas.openxmlformats.org/officeDocument/2006/relationships/image" Target="media/image81.wmf"/><Relationship Id="rId312" Type="http://schemas.openxmlformats.org/officeDocument/2006/relationships/image" Target="media/image157.wmf"/><Relationship Id="rId333" Type="http://schemas.openxmlformats.org/officeDocument/2006/relationships/image" Target="media/image168.emf"/><Relationship Id="rId354" Type="http://schemas.openxmlformats.org/officeDocument/2006/relationships/image" Target="media/image183.emf"/><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0.bin"/><Relationship Id="rId189" Type="http://schemas.openxmlformats.org/officeDocument/2006/relationships/oleObject" Target="embeddings/oleObject87.bin"/><Relationship Id="rId375" Type="http://schemas.openxmlformats.org/officeDocument/2006/relationships/image" Target="media/image197.wmf"/><Relationship Id="rId396" Type="http://schemas.openxmlformats.org/officeDocument/2006/relationships/oleObject" Target="embeddings/oleObject171.bin"/><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image" Target="media/image119.png"/><Relationship Id="rId256" Type="http://schemas.openxmlformats.org/officeDocument/2006/relationships/oleObject" Target="embeddings/oleObject115.bin"/><Relationship Id="rId277" Type="http://schemas.openxmlformats.org/officeDocument/2006/relationships/oleObject" Target="embeddings/__________Microsoft_Visio_2003-2010966222.vsd"/><Relationship Id="rId298" Type="http://schemas.openxmlformats.org/officeDocument/2006/relationships/image" Target="media/image150.wmf"/><Relationship Id="rId400" Type="http://schemas.openxmlformats.org/officeDocument/2006/relationships/oleObject" Target="embeddings/oleObject173.bin"/><Relationship Id="rId421" Type="http://schemas.openxmlformats.org/officeDocument/2006/relationships/image" Target="media/image220.wmf"/><Relationship Id="rId442" Type="http://schemas.openxmlformats.org/officeDocument/2006/relationships/image" Target="media/image234.emf"/><Relationship Id="rId116" Type="http://schemas.openxmlformats.org/officeDocument/2006/relationships/image" Target="media/image55.wmf"/><Relationship Id="rId137" Type="http://schemas.openxmlformats.org/officeDocument/2006/relationships/oleObject" Target="embeddings/oleObject61.bin"/><Relationship Id="rId158" Type="http://schemas.openxmlformats.org/officeDocument/2006/relationships/image" Target="media/image76.wmf"/><Relationship Id="rId302" Type="http://schemas.openxmlformats.org/officeDocument/2006/relationships/image" Target="media/image152.wmf"/><Relationship Id="rId323" Type="http://schemas.openxmlformats.org/officeDocument/2006/relationships/oleObject" Target="embeddings/oleObject146.bin"/><Relationship Id="rId344" Type="http://schemas.openxmlformats.org/officeDocument/2006/relationships/oleObject" Target="embeddings/oleObject152.bin"/><Relationship Id="rId20" Type="http://schemas.openxmlformats.org/officeDocument/2006/relationships/image" Target="media/image8.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oleObject" Target="embeddings/oleObject35.bin"/><Relationship Id="rId179" Type="http://schemas.openxmlformats.org/officeDocument/2006/relationships/oleObject" Target="embeddings/oleObject82.bin"/><Relationship Id="rId365" Type="http://schemas.openxmlformats.org/officeDocument/2006/relationships/oleObject" Target="embeddings/oleObject158.bin"/><Relationship Id="rId386" Type="http://schemas.openxmlformats.org/officeDocument/2006/relationships/oleObject" Target="embeddings/oleObject166.bin"/><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5.bin"/><Relationship Id="rId246" Type="http://schemas.openxmlformats.org/officeDocument/2006/relationships/oleObject" Target="embeddings/oleObject108.bin"/><Relationship Id="rId267" Type="http://schemas.openxmlformats.org/officeDocument/2006/relationships/oleObject" Target="embeddings/oleObject122.bin"/><Relationship Id="rId288" Type="http://schemas.openxmlformats.org/officeDocument/2006/relationships/image" Target="media/image144.wmf"/><Relationship Id="rId411" Type="http://schemas.openxmlformats.org/officeDocument/2006/relationships/image" Target="media/image215.wmf"/><Relationship Id="rId432" Type="http://schemas.openxmlformats.org/officeDocument/2006/relationships/image" Target="media/image226.emf"/><Relationship Id="rId453" Type="http://schemas.openxmlformats.org/officeDocument/2006/relationships/theme" Target="theme/theme1.xml"/><Relationship Id="rId106" Type="http://schemas.openxmlformats.org/officeDocument/2006/relationships/image" Target="media/image50.wmf"/><Relationship Id="rId127" Type="http://schemas.openxmlformats.org/officeDocument/2006/relationships/oleObject" Target="embeddings/oleObject56.bin"/><Relationship Id="rId313" Type="http://schemas.openxmlformats.org/officeDocument/2006/relationships/oleObject" Target="embeddings/oleObject141.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77.bin"/><Relationship Id="rId334" Type="http://schemas.openxmlformats.org/officeDocument/2006/relationships/image" Target="media/image169.wmf"/><Relationship Id="rId355" Type="http://schemas.openxmlformats.org/officeDocument/2006/relationships/image" Target="media/image184.wmf"/><Relationship Id="rId376" Type="http://schemas.openxmlformats.org/officeDocument/2006/relationships/oleObject" Target="embeddings/oleObject161.bin"/><Relationship Id="rId397" Type="http://schemas.openxmlformats.org/officeDocument/2006/relationships/image" Target="media/image208.wmf"/><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100.bin"/><Relationship Id="rId236" Type="http://schemas.openxmlformats.org/officeDocument/2006/relationships/image" Target="media/image120.emf"/><Relationship Id="rId257" Type="http://schemas.openxmlformats.org/officeDocument/2006/relationships/oleObject" Target="embeddings/oleObject116.bin"/><Relationship Id="rId278" Type="http://schemas.openxmlformats.org/officeDocument/2006/relationships/image" Target="media/image139.emf"/><Relationship Id="rId401" Type="http://schemas.openxmlformats.org/officeDocument/2006/relationships/image" Target="media/image210.wmf"/><Relationship Id="rId422" Type="http://schemas.openxmlformats.org/officeDocument/2006/relationships/oleObject" Target="embeddings/oleObject184.bin"/><Relationship Id="rId443" Type="http://schemas.openxmlformats.org/officeDocument/2006/relationships/oleObject" Target="embeddings/oleObject191.bin"/><Relationship Id="rId303" Type="http://schemas.openxmlformats.org/officeDocument/2006/relationships/oleObject" Target="embeddings/oleObject136.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6.emf"/><Relationship Id="rId387" Type="http://schemas.openxmlformats.org/officeDocument/2006/relationships/image" Target="media/image203.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27.wmf"/><Relationship Id="rId412" Type="http://schemas.openxmlformats.org/officeDocument/2006/relationships/oleObject" Target="embeddings/oleObject179.bin"/><Relationship Id="rId107" Type="http://schemas.openxmlformats.org/officeDocument/2006/relationships/oleObject" Target="embeddings/oleObject46.bin"/><Relationship Id="rId289" Type="http://schemas.openxmlformats.org/officeDocument/2006/relationships/oleObject" Target="embeddings/oleObject131.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7.bin"/><Relationship Id="rId314" Type="http://schemas.openxmlformats.org/officeDocument/2006/relationships/image" Target="media/image158.wmf"/><Relationship Id="rId356" Type="http://schemas.openxmlformats.org/officeDocument/2006/relationships/oleObject" Target="embeddings/oleObject155.bin"/><Relationship Id="rId398" Type="http://schemas.openxmlformats.org/officeDocument/2006/relationships/oleObject" Target="embeddings/oleObject172.bin"/><Relationship Id="rId95" Type="http://schemas.openxmlformats.org/officeDocument/2006/relationships/oleObject" Target="embeddings/oleObject41.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image" Target="media/image221.wmf"/><Relationship Id="rId258" Type="http://schemas.openxmlformats.org/officeDocument/2006/relationships/oleObject" Target="embeddings/oleObject117.bin"/><Relationship Id="rId22" Type="http://schemas.openxmlformats.org/officeDocument/2006/relationships/image" Target="media/image9.wmf"/><Relationship Id="rId64" Type="http://schemas.openxmlformats.org/officeDocument/2006/relationships/image" Target="media/image29.emf"/><Relationship Id="rId118" Type="http://schemas.openxmlformats.org/officeDocument/2006/relationships/image" Target="media/image56.wmf"/><Relationship Id="rId325" Type="http://schemas.openxmlformats.org/officeDocument/2006/relationships/oleObject" Target="embeddings/oleObject147.bin"/><Relationship Id="rId367" Type="http://schemas.openxmlformats.org/officeDocument/2006/relationships/image" Target="media/image192.emf"/><Relationship Id="rId171" Type="http://schemas.openxmlformats.org/officeDocument/2006/relationships/oleObject" Target="embeddings/oleObject78.bin"/><Relationship Id="rId227" Type="http://schemas.openxmlformats.org/officeDocument/2006/relationships/image" Target="media/image111.png"/><Relationship Id="rId269" Type="http://schemas.openxmlformats.org/officeDocument/2006/relationships/oleObject" Target="embeddings/oleObject123.bin"/><Relationship Id="rId434" Type="http://schemas.openxmlformats.org/officeDocument/2006/relationships/oleObject" Target="embeddings/oleObject189.bin"/><Relationship Id="rId33" Type="http://schemas.openxmlformats.org/officeDocument/2006/relationships/oleObject" Target="embeddings/oleObject12.bin"/><Relationship Id="rId129" Type="http://schemas.openxmlformats.org/officeDocument/2006/relationships/oleObject" Target="embeddings/oleObject57.bin"/><Relationship Id="rId280" Type="http://schemas.openxmlformats.org/officeDocument/2006/relationships/oleObject" Target="embeddings/oleObject127.bin"/><Relationship Id="rId336" Type="http://schemas.openxmlformats.org/officeDocument/2006/relationships/image" Target="media/image170.wmf"/><Relationship Id="rId75" Type="http://schemas.openxmlformats.org/officeDocument/2006/relationships/oleObject" Target="embeddings/oleObject32.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oleObject" Target="embeddings/oleObject162.bin"/><Relationship Id="rId403" Type="http://schemas.openxmlformats.org/officeDocument/2006/relationships/image" Target="media/image211.wmf"/><Relationship Id="rId6" Type="http://schemas.openxmlformats.org/officeDocument/2006/relationships/footnotes" Target="footnotes.xml"/><Relationship Id="rId238" Type="http://schemas.openxmlformats.org/officeDocument/2006/relationships/image" Target="media/image121.png"/><Relationship Id="rId445" Type="http://schemas.openxmlformats.org/officeDocument/2006/relationships/image" Target="media/image236.emf"/><Relationship Id="rId291" Type="http://schemas.openxmlformats.org/officeDocument/2006/relationships/image" Target="media/image146.png"/><Relationship Id="rId305" Type="http://schemas.openxmlformats.org/officeDocument/2006/relationships/oleObject" Target="embeddings/oleObject137.bin"/><Relationship Id="rId347" Type="http://schemas.openxmlformats.org/officeDocument/2006/relationships/image" Target="media/image178.emf"/><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oleObject" Target="embeddings/oleObject68.bin"/><Relationship Id="rId389" Type="http://schemas.openxmlformats.org/officeDocument/2006/relationships/image" Target="media/image204.wmf"/><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28.wmf"/><Relationship Id="rId414" Type="http://schemas.openxmlformats.org/officeDocument/2006/relationships/oleObject" Target="embeddings/oleObject180.bin"/><Relationship Id="rId13" Type="http://schemas.openxmlformats.org/officeDocument/2006/relationships/oleObject" Target="embeddings/oleObject2.bin"/><Relationship Id="rId109" Type="http://schemas.openxmlformats.org/officeDocument/2006/relationships/oleObject" Target="embeddings/oleObject47.bin"/><Relationship Id="rId260" Type="http://schemas.openxmlformats.org/officeDocument/2006/relationships/image" Target="media/image130.wmf"/><Relationship Id="rId316" Type="http://schemas.openxmlformats.org/officeDocument/2006/relationships/image" Target="media/image159.wmf"/><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7.wmf"/><Relationship Id="rId358" Type="http://schemas.openxmlformats.org/officeDocument/2006/relationships/oleObject" Target="embeddings/oleObject156.bin"/><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image" Target="media/image222.wmf"/><Relationship Id="rId271" Type="http://schemas.openxmlformats.org/officeDocument/2006/relationships/oleObject" Target="embeddings/oleObject124.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58.bin"/><Relationship Id="rId327" Type="http://schemas.openxmlformats.org/officeDocument/2006/relationships/oleObject" Target="embeddings/oleObject148.bin"/><Relationship Id="rId369" Type="http://schemas.openxmlformats.org/officeDocument/2006/relationships/image" Target="media/image194.wmf"/><Relationship Id="rId173" Type="http://schemas.openxmlformats.org/officeDocument/2006/relationships/oleObject" Target="embeddings/oleObject79.bin"/><Relationship Id="rId229" Type="http://schemas.openxmlformats.org/officeDocument/2006/relationships/image" Target="media/image113.png"/><Relationship Id="rId380" Type="http://schemas.openxmlformats.org/officeDocument/2006/relationships/oleObject" Target="embeddings/oleObject163.bin"/><Relationship Id="rId436" Type="http://schemas.openxmlformats.org/officeDocument/2006/relationships/image" Target="media/image229.emf"/><Relationship Id="rId240" Type="http://schemas.openxmlformats.org/officeDocument/2006/relationships/image" Target="media/image123.png"/><Relationship Id="rId35" Type="http://schemas.openxmlformats.org/officeDocument/2006/relationships/package" Target="embeddings/_________Microsoft_Visio11.vsdx"/><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oleObject" Target="embeddings/oleObject128.bin"/><Relationship Id="rId338" Type="http://schemas.openxmlformats.org/officeDocument/2006/relationships/image" Target="media/image171.emf"/><Relationship Id="rId8" Type="http://schemas.openxmlformats.org/officeDocument/2006/relationships/image" Target="media/image1.jpeg"/><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image" Target="media/image205.wmf"/><Relationship Id="rId405" Type="http://schemas.openxmlformats.org/officeDocument/2006/relationships/image" Target="media/image212.wmf"/><Relationship Id="rId447" Type="http://schemas.openxmlformats.org/officeDocument/2006/relationships/image" Target="media/image238.wmf"/><Relationship Id="rId251" Type="http://schemas.openxmlformats.org/officeDocument/2006/relationships/image" Target="media/image129.wmf"/><Relationship Id="rId46" Type="http://schemas.openxmlformats.org/officeDocument/2006/relationships/oleObject" Target="embeddings/oleObject18.bin"/><Relationship Id="rId293" Type="http://schemas.openxmlformats.org/officeDocument/2006/relationships/oleObject" Target="embeddings/oleObject132.bin"/><Relationship Id="rId307" Type="http://schemas.openxmlformats.org/officeDocument/2006/relationships/oleObject" Target="embeddings/oleObject138.bin"/><Relationship Id="rId349" Type="http://schemas.openxmlformats.org/officeDocument/2006/relationships/oleObject" Target="embeddings/oleObject153.bin"/><Relationship Id="rId88" Type="http://schemas.openxmlformats.org/officeDocument/2006/relationships/image" Target="media/image41.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87.emf"/><Relationship Id="rId416" Type="http://schemas.openxmlformats.org/officeDocument/2006/relationships/oleObject" Target="embeddings/oleObject181.bin"/><Relationship Id="rId220" Type="http://schemas.openxmlformats.org/officeDocument/2006/relationships/image" Target="media/image107.w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image" Target="media/image131.wmf"/><Relationship Id="rId318" Type="http://schemas.openxmlformats.org/officeDocument/2006/relationships/image" Target="media/image160.wmf"/><Relationship Id="rId99" Type="http://schemas.openxmlformats.org/officeDocument/2006/relationships/package" Target="embeddings/_________Microsoft_Visio344.vsdx"/><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95.wmf"/><Relationship Id="rId427" Type="http://schemas.openxmlformats.org/officeDocument/2006/relationships/image" Target="media/image223.wmf"/><Relationship Id="rId26" Type="http://schemas.openxmlformats.org/officeDocument/2006/relationships/image" Target="media/image11.wmf"/><Relationship Id="rId231" Type="http://schemas.openxmlformats.org/officeDocument/2006/relationships/image" Target="media/image115.png"/><Relationship Id="rId273" Type="http://schemas.openxmlformats.org/officeDocument/2006/relationships/oleObject" Target="embeddings/oleObject125.bin"/><Relationship Id="rId329" Type="http://schemas.openxmlformats.org/officeDocument/2006/relationships/image" Target="media/image165.emf"/><Relationship Id="rId68" Type="http://schemas.openxmlformats.org/officeDocument/2006/relationships/image" Target="media/image31.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73.emf"/><Relationship Id="rId200" Type="http://schemas.openxmlformats.org/officeDocument/2006/relationships/image" Target="media/image97.wmf"/><Relationship Id="rId382" Type="http://schemas.openxmlformats.org/officeDocument/2006/relationships/oleObject" Target="embeddings/oleObject164.bin"/><Relationship Id="rId438" Type="http://schemas.openxmlformats.org/officeDocument/2006/relationships/image" Target="media/image231.wmf"/><Relationship Id="rId242" Type="http://schemas.openxmlformats.org/officeDocument/2006/relationships/oleObject" Target="embeddings/oleObject106.bin"/><Relationship Id="rId284" Type="http://schemas.openxmlformats.org/officeDocument/2006/relationships/image" Target="media/image142.w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8.wmf"/><Relationship Id="rId144" Type="http://schemas.openxmlformats.org/officeDocument/2006/relationships/image" Target="media/image69.wmf"/><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oleObject" Target="embeddings/oleObject154.bin"/><Relationship Id="rId393" Type="http://schemas.openxmlformats.org/officeDocument/2006/relationships/image" Target="media/image206.wmf"/><Relationship Id="rId407" Type="http://schemas.openxmlformats.org/officeDocument/2006/relationships/image" Target="media/image213.wmf"/><Relationship Id="rId449" Type="http://schemas.openxmlformats.org/officeDocument/2006/relationships/hyperlink" Target="http://www.boschrexroth.com/dcc/Vornavigation/VorNavi.cfm?Language=EN&amp;VHist=g97568&amp;PageID=g96067" TargetMode="External"/><Relationship Id="rId211" Type="http://schemas.openxmlformats.org/officeDocument/2006/relationships/oleObject" Target="embeddings/oleObject98.bin"/><Relationship Id="rId253" Type="http://schemas.openxmlformats.org/officeDocument/2006/relationships/oleObject" Target="embeddings/oleObject112.bin"/><Relationship Id="rId295" Type="http://schemas.openxmlformats.org/officeDocument/2006/relationships/oleObject" Target="embeddings/oleObject133.bin"/><Relationship Id="rId309" Type="http://schemas.openxmlformats.org/officeDocument/2006/relationships/oleObject" Target="embeddings/oleObject139.bin"/><Relationship Id="rId48" Type="http://schemas.openxmlformats.org/officeDocument/2006/relationships/oleObject" Target="embeddings/oleObject19.bin"/><Relationship Id="rId113" Type="http://schemas.openxmlformats.org/officeDocument/2006/relationships/oleObject" Target="embeddings/oleObject49.bin"/><Relationship Id="rId320" Type="http://schemas.openxmlformats.org/officeDocument/2006/relationships/image" Target="media/image161.wmf"/><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89.wmf"/><Relationship Id="rId418" Type="http://schemas.openxmlformats.org/officeDocument/2006/relationships/oleObject" Target="embeddings/oleObject182.bin"/><Relationship Id="rId222" Type="http://schemas.openxmlformats.org/officeDocument/2006/relationships/image" Target="media/image108.wmf"/><Relationship Id="rId264" Type="http://schemas.openxmlformats.org/officeDocument/2006/relationships/image" Target="media/image132.wm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9.wmf"/><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image" Target="media/image166.emf"/><Relationship Id="rId373" Type="http://schemas.openxmlformats.org/officeDocument/2006/relationships/header" Target="header2.xml"/><Relationship Id="rId429" Type="http://schemas.openxmlformats.org/officeDocument/2006/relationships/image" Target="media/image224.wmf"/><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image" Target="media/image232.emf"/><Relationship Id="rId28" Type="http://schemas.openxmlformats.org/officeDocument/2006/relationships/image" Target="media/image12.wmf"/><Relationship Id="rId275" Type="http://schemas.openxmlformats.org/officeDocument/2006/relationships/oleObject" Target="embeddings/oleObject126.bin"/><Relationship Id="rId300" Type="http://schemas.openxmlformats.org/officeDocument/2006/relationships/image" Target="media/image151.wmf"/><Relationship Id="rId81" Type="http://schemas.openxmlformats.org/officeDocument/2006/relationships/package" Target="embeddings/_________Microsoft_Visio233.vsdx"/><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oleObject" Target="embeddings/oleObject151.bin"/><Relationship Id="rId384" Type="http://schemas.openxmlformats.org/officeDocument/2006/relationships/oleObject" Target="embeddings/oleObject165.bin"/><Relationship Id="rId202" Type="http://schemas.openxmlformats.org/officeDocument/2006/relationships/image" Target="media/image98.wmf"/><Relationship Id="rId244" Type="http://schemas.openxmlformats.org/officeDocument/2006/relationships/oleObject" Target="embeddings/oleObject107.bin"/><Relationship Id="rId39" Type="http://schemas.openxmlformats.org/officeDocument/2006/relationships/oleObject" Target="embeddings/oleObject14.bin"/><Relationship Id="rId286" Type="http://schemas.openxmlformats.org/officeDocument/2006/relationships/image" Target="media/image143.wmf"/><Relationship Id="rId451" Type="http://schemas.openxmlformats.org/officeDocument/2006/relationships/fontTable" Target="fontTable.xml"/><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40.bin"/><Relationship Id="rId353" Type="http://schemas.openxmlformats.org/officeDocument/2006/relationships/image" Target="media/image182.emf"/><Relationship Id="rId395" Type="http://schemas.openxmlformats.org/officeDocument/2006/relationships/image" Target="media/image207.wmf"/><Relationship Id="rId409" Type="http://schemas.openxmlformats.org/officeDocument/2006/relationships/image" Target="media/image21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7C8C1-33EA-468F-BE5E-162E3596A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89</Pages>
  <Words>15116</Words>
  <Characters>86162</Characters>
  <Application>Microsoft Office Word</Application>
  <DocSecurity>0</DocSecurity>
  <Lines>718</Lines>
  <Paragraphs>202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101076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43</cp:revision>
  <cp:lastPrinted>2018-12-08T10:16:00Z</cp:lastPrinted>
  <dcterms:created xsi:type="dcterms:W3CDTF">2018-12-06T20:27:00Z</dcterms:created>
  <dcterms:modified xsi:type="dcterms:W3CDTF">2018-12-10T09:28:00Z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