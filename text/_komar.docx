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stheme="minorBidi"/>
          <w:b/>
          <w:szCs w:val="22"/>
        </w:rPr>
        <w:id w:val="-1720738487"/>
        <w:docPartObj>
          <w:docPartGallery w:val="Table of Contents"/>
          <w:docPartUnique/>
        </w:docPartObj>
      </w:sdtPr>
      <w:sdtEndPr>
        <w:rPr>
          <w:rFonts w:asciiTheme="minorHAnsi" w:hAnsiTheme="minorHAnsi"/>
          <w:b w:val="0"/>
          <w:bCs/>
          <w:sz w:val="22"/>
        </w:rPr>
      </w:sdtEndPr>
      <w:sdtContent>
        <w:p w:rsidR="000F70E1" w:rsidRPr="00970765" w:rsidRDefault="000F70E1" w:rsidP="000F70E1">
          <w:pPr>
            <w:pStyle w:val="1"/>
            <w:jc w:val="center"/>
          </w:pPr>
          <w:r w:rsidRPr="00970765">
            <w:t>ЗМІСТ</w:t>
          </w:r>
        </w:p>
        <w:p w:rsidR="000F70E1" w:rsidRPr="00970765" w:rsidRDefault="000F70E1" w:rsidP="000F70E1">
          <w:pPr>
            <w:pStyle w:val="TOC1"/>
            <w:ind w:firstLine="0"/>
            <w:rPr>
              <w:rFonts w:asciiTheme="minorHAnsi" w:eastAsiaTheme="minorEastAsia" w:hAnsiTheme="minorHAnsi" w:cstheme="minorBidi"/>
              <w:noProof/>
              <w:sz w:val="28"/>
              <w:szCs w:val="28"/>
              <w:lang w:val="uk-UA"/>
            </w:rPr>
          </w:pPr>
          <w:r w:rsidRPr="00970765">
            <w:rPr>
              <w:sz w:val="28"/>
              <w:szCs w:val="28"/>
              <w:lang w:val="uk-UA"/>
            </w:rPr>
            <w:fldChar w:fldCharType="begin"/>
          </w:r>
          <w:r w:rsidRPr="00970765">
            <w:rPr>
              <w:sz w:val="28"/>
              <w:szCs w:val="28"/>
              <w:lang w:val="uk-UA"/>
            </w:rPr>
            <w:instrText xml:space="preserve"> TOC \o "1-3" \h \z \u </w:instrText>
          </w:r>
          <w:r w:rsidRPr="00970765">
            <w:rPr>
              <w:sz w:val="28"/>
              <w:szCs w:val="28"/>
              <w:lang w:val="uk-UA"/>
            </w:rPr>
            <w:fldChar w:fldCharType="separate"/>
          </w:r>
          <w:hyperlink w:anchor="_Toc532032262" w:history="1">
            <w:r w:rsidRPr="00970765">
              <w:rPr>
                <w:rStyle w:val="Hyperlink"/>
                <w:noProof/>
                <w:sz w:val="28"/>
                <w:szCs w:val="28"/>
                <w:lang w:val="uk-UA"/>
              </w:rPr>
              <w:t>Вступ</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_Toc532032262 \h </w:instrText>
            </w:r>
            <w:r w:rsidRPr="00970765">
              <w:rPr>
                <w:noProof/>
                <w:webHidden/>
                <w:sz w:val="28"/>
                <w:szCs w:val="28"/>
                <w:lang w:val="uk-UA"/>
              </w:rPr>
            </w:r>
            <w:r w:rsidRPr="00970765">
              <w:rPr>
                <w:noProof/>
                <w:webHidden/>
                <w:sz w:val="28"/>
                <w:szCs w:val="28"/>
                <w:lang w:val="uk-UA"/>
              </w:rPr>
              <w:fldChar w:fldCharType="separate"/>
            </w:r>
            <w:r>
              <w:rPr>
                <w:noProof/>
                <w:webHidden/>
                <w:sz w:val="28"/>
                <w:szCs w:val="28"/>
                <w:lang w:val="uk-UA"/>
              </w:rPr>
              <w:t>8</w:t>
            </w:r>
            <w:r w:rsidRPr="00970765">
              <w:rPr>
                <w:noProof/>
                <w:webHidden/>
                <w:sz w:val="28"/>
                <w:szCs w:val="28"/>
                <w:lang w:val="uk-UA"/>
              </w:rPr>
              <w:fldChar w:fldCharType="end"/>
            </w:r>
          </w:hyperlink>
        </w:p>
        <w:p w:rsidR="000F70E1" w:rsidRPr="00970765" w:rsidRDefault="000F70E1" w:rsidP="000F70E1">
          <w:pPr>
            <w:pStyle w:val="TOC1"/>
            <w:tabs>
              <w:tab w:val="left" w:pos="1100"/>
            </w:tabs>
            <w:ind w:firstLine="0"/>
            <w:rPr>
              <w:rFonts w:asciiTheme="minorHAnsi" w:eastAsiaTheme="minorEastAsia" w:hAnsiTheme="minorHAnsi" w:cstheme="minorBidi"/>
              <w:noProof/>
              <w:sz w:val="28"/>
              <w:szCs w:val="28"/>
              <w:lang w:val="uk-UA"/>
            </w:rPr>
          </w:pPr>
          <w:hyperlink w:anchor="_Toc532032263" w:history="1">
            <w:r w:rsidRPr="00970765">
              <w:rPr>
                <w:rStyle w:val="Hyperlink"/>
                <w:noProof/>
                <w:sz w:val="28"/>
                <w:szCs w:val="28"/>
                <w:lang w:val="uk-UA"/>
              </w:rPr>
              <w:t>1</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Аналітичний огляд лабораторних установок</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_Toc532032263 \h </w:instrText>
            </w:r>
            <w:r w:rsidRPr="00970765">
              <w:rPr>
                <w:noProof/>
                <w:webHidden/>
                <w:sz w:val="28"/>
                <w:szCs w:val="28"/>
                <w:lang w:val="uk-UA"/>
              </w:rPr>
            </w:r>
            <w:r w:rsidRPr="00970765">
              <w:rPr>
                <w:noProof/>
                <w:webHidden/>
                <w:sz w:val="28"/>
                <w:szCs w:val="28"/>
                <w:lang w:val="uk-UA"/>
              </w:rPr>
              <w:fldChar w:fldCharType="separate"/>
            </w:r>
            <w:r>
              <w:rPr>
                <w:noProof/>
                <w:webHidden/>
                <w:sz w:val="28"/>
                <w:szCs w:val="28"/>
                <w:lang w:val="uk-UA"/>
              </w:rPr>
              <w:t>9</w:t>
            </w:r>
            <w:r w:rsidRPr="00970765">
              <w:rPr>
                <w:noProof/>
                <w:webHidden/>
                <w:sz w:val="28"/>
                <w:szCs w:val="28"/>
                <w:lang w:val="uk-UA"/>
              </w:rPr>
              <w:fldChar w:fldCharType="end"/>
            </w:r>
          </w:hyperlink>
        </w:p>
        <w:p w:rsidR="000F70E1" w:rsidRPr="00970765" w:rsidRDefault="000F70E1" w:rsidP="000F70E1">
          <w:pPr>
            <w:pStyle w:val="TOC2"/>
            <w:ind w:firstLine="284"/>
            <w:rPr>
              <w:rFonts w:asciiTheme="minorHAnsi" w:eastAsiaTheme="minorEastAsia" w:hAnsiTheme="minorHAnsi" w:cstheme="minorBidi"/>
              <w:noProof/>
              <w:szCs w:val="28"/>
            </w:rPr>
          </w:pPr>
          <w:hyperlink w:anchor="_Toc532032264" w:history="1">
            <w:r w:rsidRPr="00970765">
              <w:rPr>
                <w:rStyle w:val="Hyperlink"/>
                <w:noProof/>
                <w:szCs w:val="28"/>
              </w:rPr>
              <w:t>1.1 Лабораторний стенд для дослідження характеристик електроприводу «ЧЕАЗ-Елпром».</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_Toc532032264 \h </w:instrText>
            </w:r>
            <w:r w:rsidRPr="00970765">
              <w:rPr>
                <w:noProof/>
                <w:webHidden/>
                <w:szCs w:val="28"/>
              </w:rPr>
            </w:r>
            <w:r w:rsidRPr="00970765">
              <w:rPr>
                <w:noProof/>
                <w:webHidden/>
                <w:szCs w:val="28"/>
              </w:rPr>
              <w:fldChar w:fldCharType="separate"/>
            </w:r>
            <w:r>
              <w:rPr>
                <w:noProof/>
                <w:webHidden/>
                <w:szCs w:val="28"/>
              </w:rPr>
              <w:t>9</w:t>
            </w:r>
            <w:r w:rsidRPr="00970765">
              <w:rPr>
                <w:noProof/>
                <w:webHidden/>
                <w:szCs w:val="28"/>
              </w:rPr>
              <w:fldChar w:fldCharType="end"/>
            </w:r>
          </w:hyperlink>
        </w:p>
        <w:p w:rsidR="000F70E1" w:rsidRPr="00970765" w:rsidRDefault="000F70E1" w:rsidP="000F70E1">
          <w:pPr>
            <w:pStyle w:val="TOC2"/>
            <w:ind w:firstLine="284"/>
            <w:rPr>
              <w:rFonts w:asciiTheme="minorHAnsi" w:eastAsiaTheme="minorEastAsia" w:hAnsiTheme="minorHAnsi" w:cstheme="minorBidi"/>
              <w:noProof/>
              <w:szCs w:val="28"/>
            </w:rPr>
          </w:pPr>
          <w:hyperlink w:anchor="_Toc532032265" w:history="1">
            <w:r w:rsidRPr="00970765">
              <w:rPr>
                <w:rStyle w:val="Hyperlink"/>
                <w:noProof/>
                <w:szCs w:val="28"/>
              </w:rPr>
              <w:t>1.2 Багатофункціональний лабораторний стенд для вивчення сучасних методів і засобів керування електроприводами змінного струму.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_Toc532032265 \h </w:instrText>
            </w:r>
            <w:r w:rsidRPr="00970765">
              <w:rPr>
                <w:noProof/>
                <w:webHidden/>
                <w:szCs w:val="28"/>
              </w:rPr>
            </w:r>
            <w:r w:rsidRPr="00970765">
              <w:rPr>
                <w:noProof/>
                <w:webHidden/>
                <w:szCs w:val="28"/>
              </w:rPr>
              <w:fldChar w:fldCharType="separate"/>
            </w:r>
            <w:r>
              <w:rPr>
                <w:noProof/>
                <w:webHidden/>
                <w:szCs w:val="28"/>
              </w:rPr>
              <w:t>11</w:t>
            </w:r>
            <w:r w:rsidRPr="00970765">
              <w:rPr>
                <w:noProof/>
                <w:webHidden/>
                <w:szCs w:val="28"/>
              </w:rPr>
              <w:fldChar w:fldCharType="end"/>
            </w:r>
          </w:hyperlink>
        </w:p>
        <w:p w:rsidR="000F70E1" w:rsidRPr="00970765" w:rsidRDefault="000F70E1" w:rsidP="000F70E1">
          <w:pPr>
            <w:pStyle w:val="TOC2"/>
            <w:ind w:firstLine="284"/>
            <w:rPr>
              <w:rFonts w:asciiTheme="minorHAnsi" w:eastAsiaTheme="minorEastAsia" w:hAnsiTheme="minorHAnsi" w:cstheme="minorBidi"/>
              <w:noProof/>
              <w:szCs w:val="28"/>
            </w:rPr>
          </w:pPr>
          <w:hyperlink w:anchor="_Toc532032266" w:history="1">
            <w:r w:rsidRPr="00970765">
              <w:rPr>
                <w:rStyle w:val="Hyperlink"/>
                <w:noProof/>
                <w:szCs w:val="28"/>
              </w:rPr>
              <w:t>1.3 Формування вимог до лабораторного стенду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_Toc532032266 \h </w:instrText>
            </w:r>
            <w:r w:rsidRPr="00970765">
              <w:rPr>
                <w:noProof/>
                <w:webHidden/>
                <w:szCs w:val="28"/>
              </w:rPr>
            </w:r>
            <w:r w:rsidRPr="00970765">
              <w:rPr>
                <w:noProof/>
                <w:webHidden/>
                <w:szCs w:val="28"/>
              </w:rPr>
              <w:fldChar w:fldCharType="separate"/>
            </w:r>
            <w:r>
              <w:rPr>
                <w:noProof/>
                <w:webHidden/>
                <w:szCs w:val="28"/>
              </w:rPr>
              <w:t>15</w:t>
            </w:r>
            <w:r w:rsidRPr="00970765">
              <w:rPr>
                <w:noProof/>
                <w:webHidden/>
                <w:szCs w:val="28"/>
              </w:rPr>
              <w:fldChar w:fldCharType="end"/>
            </w:r>
          </w:hyperlink>
        </w:p>
        <w:p w:rsidR="000F70E1" w:rsidRPr="00970765" w:rsidRDefault="000F70E1" w:rsidP="000F70E1">
          <w:pPr>
            <w:pStyle w:val="TOC1"/>
            <w:tabs>
              <w:tab w:val="left" w:pos="1100"/>
            </w:tabs>
            <w:ind w:firstLine="0"/>
            <w:rPr>
              <w:rFonts w:asciiTheme="minorHAnsi" w:eastAsiaTheme="minorEastAsia" w:hAnsiTheme="minorHAnsi" w:cstheme="minorBidi"/>
              <w:noProof/>
              <w:sz w:val="28"/>
              <w:szCs w:val="28"/>
              <w:lang w:val="uk-UA"/>
            </w:rPr>
          </w:pPr>
          <w:hyperlink w:anchor="_Toc532032267" w:history="1">
            <w:r w:rsidRPr="00970765">
              <w:rPr>
                <w:rStyle w:val="Hyperlink"/>
                <w:noProof/>
                <w:sz w:val="28"/>
                <w:szCs w:val="28"/>
                <w:lang w:val="uk-UA"/>
              </w:rPr>
              <w:t>2</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Векторне керування кутовою швидкістю двомасовою електромеханічною системи на базі СДПМ</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_Toc532032267 \h </w:instrText>
            </w:r>
            <w:r w:rsidRPr="00970765">
              <w:rPr>
                <w:noProof/>
                <w:webHidden/>
                <w:sz w:val="28"/>
                <w:szCs w:val="28"/>
                <w:lang w:val="uk-UA"/>
              </w:rPr>
            </w:r>
            <w:r w:rsidRPr="00970765">
              <w:rPr>
                <w:noProof/>
                <w:webHidden/>
                <w:sz w:val="28"/>
                <w:szCs w:val="28"/>
                <w:lang w:val="uk-UA"/>
              </w:rPr>
              <w:fldChar w:fldCharType="separate"/>
            </w:r>
            <w:r>
              <w:rPr>
                <w:noProof/>
                <w:webHidden/>
                <w:sz w:val="28"/>
                <w:szCs w:val="28"/>
                <w:lang w:val="uk-UA"/>
              </w:rPr>
              <w:t>18</w:t>
            </w:r>
            <w:r w:rsidRPr="00970765">
              <w:rPr>
                <w:noProof/>
                <w:webHidden/>
                <w:sz w:val="28"/>
                <w:szCs w:val="28"/>
                <w:lang w:val="uk-UA"/>
              </w:rPr>
              <w:fldChar w:fldCharType="end"/>
            </w:r>
          </w:hyperlink>
        </w:p>
        <w:p w:rsidR="000F70E1" w:rsidRPr="00970765" w:rsidRDefault="000F70E1" w:rsidP="000F70E1">
          <w:pPr>
            <w:pStyle w:val="TOC2"/>
            <w:tabs>
              <w:tab w:val="left" w:pos="1320"/>
            </w:tabs>
            <w:ind w:firstLine="0"/>
            <w:rPr>
              <w:rFonts w:asciiTheme="minorHAnsi" w:eastAsiaTheme="minorEastAsia" w:hAnsiTheme="minorHAnsi" w:cstheme="minorBidi"/>
              <w:noProof/>
              <w:szCs w:val="28"/>
            </w:rPr>
          </w:pPr>
          <w:hyperlink w:anchor="_Toc532032268" w:history="1">
            <w:r w:rsidRPr="00970765">
              <w:rPr>
                <w:rStyle w:val="Hyperlink"/>
                <w:noProof/>
                <w:szCs w:val="28"/>
              </w:rPr>
              <w:t>2.1</w:t>
            </w:r>
            <w:r w:rsidRPr="00970765">
              <w:rPr>
                <w:rFonts w:asciiTheme="minorHAnsi" w:eastAsiaTheme="minorEastAsia" w:hAnsiTheme="minorHAnsi" w:cstheme="minorBidi"/>
                <w:noProof/>
                <w:szCs w:val="28"/>
              </w:rPr>
              <w:t xml:space="preserve"> </w:t>
            </w:r>
            <w:r w:rsidRPr="00970765">
              <w:rPr>
                <w:rStyle w:val="Hyperlink"/>
                <w:noProof/>
                <w:szCs w:val="28"/>
              </w:rPr>
              <w:t>Розрахункові схеми механічної частини електроприводу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_Toc532032268 \h </w:instrText>
            </w:r>
            <w:r w:rsidRPr="00970765">
              <w:rPr>
                <w:noProof/>
                <w:webHidden/>
                <w:szCs w:val="28"/>
              </w:rPr>
            </w:r>
            <w:r w:rsidRPr="00970765">
              <w:rPr>
                <w:noProof/>
                <w:webHidden/>
                <w:szCs w:val="28"/>
              </w:rPr>
              <w:fldChar w:fldCharType="separate"/>
            </w:r>
            <w:r>
              <w:rPr>
                <w:noProof/>
                <w:webHidden/>
                <w:szCs w:val="28"/>
              </w:rPr>
              <w:t>18</w:t>
            </w:r>
            <w:r w:rsidRPr="00970765">
              <w:rPr>
                <w:noProof/>
                <w:webHidden/>
                <w:szCs w:val="28"/>
              </w:rPr>
              <w:fldChar w:fldCharType="end"/>
            </w:r>
          </w:hyperlink>
        </w:p>
        <w:p w:rsidR="000F70E1" w:rsidRPr="00970765" w:rsidRDefault="000F70E1" w:rsidP="000F70E1">
          <w:pPr>
            <w:pStyle w:val="TOC2"/>
            <w:tabs>
              <w:tab w:val="left" w:pos="1320"/>
            </w:tabs>
            <w:ind w:firstLine="0"/>
            <w:rPr>
              <w:rFonts w:asciiTheme="minorHAnsi" w:eastAsiaTheme="minorEastAsia" w:hAnsiTheme="minorHAnsi" w:cstheme="minorBidi"/>
              <w:noProof/>
              <w:szCs w:val="28"/>
            </w:rPr>
          </w:pPr>
          <w:hyperlink w:anchor="_Toc532032269" w:history="1">
            <w:r w:rsidRPr="00970765">
              <w:rPr>
                <w:rStyle w:val="Hyperlink"/>
                <w:noProof/>
                <w:szCs w:val="28"/>
              </w:rPr>
              <w:t>2.2 Рівняння руху електроприводу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_Toc532032269 \h </w:instrText>
            </w:r>
            <w:r w:rsidRPr="00970765">
              <w:rPr>
                <w:noProof/>
                <w:webHidden/>
                <w:szCs w:val="28"/>
              </w:rPr>
            </w:r>
            <w:r w:rsidRPr="00970765">
              <w:rPr>
                <w:noProof/>
                <w:webHidden/>
                <w:szCs w:val="28"/>
              </w:rPr>
              <w:fldChar w:fldCharType="separate"/>
            </w:r>
            <w:r>
              <w:rPr>
                <w:noProof/>
                <w:webHidden/>
                <w:szCs w:val="28"/>
              </w:rPr>
              <w:t>21</w:t>
            </w:r>
            <w:r w:rsidRPr="00970765">
              <w:rPr>
                <w:noProof/>
                <w:webHidden/>
                <w:szCs w:val="28"/>
              </w:rPr>
              <w:fldChar w:fldCharType="end"/>
            </w:r>
          </w:hyperlink>
        </w:p>
        <w:p w:rsidR="000F70E1" w:rsidRPr="00970765" w:rsidRDefault="000F70E1" w:rsidP="000F70E1">
          <w:pPr>
            <w:pStyle w:val="TOC2"/>
            <w:tabs>
              <w:tab w:val="left" w:pos="1320"/>
            </w:tabs>
            <w:ind w:firstLine="0"/>
            <w:rPr>
              <w:rFonts w:asciiTheme="minorHAnsi" w:eastAsiaTheme="minorEastAsia" w:hAnsiTheme="minorHAnsi" w:cstheme="minorBidi"/>
              <w:noProof/>
              <w:szCs w:val="28"/>
            </w:rPr>
          </w:pPr>
          <w:hyperlink w:anchor="_Toc532032270" w:history="1">
            <w:r w:rsidRPr="00970765">
              <w:rPr>
                <w:rStyle w:val="Hyperlink"/>
                <w:noProof/>
                <w:szCs w:val="28"/>
              </w:rPr>
              <w:t>2.4</w:t>
            </w:r>
            <w:r w:rsidRPr="00970765">
              <w:rPr>
                <w:rFonts w:asciiTheme="minorHAnsi" w:eastAsiaTheme="minorEastAsia" w:hAnsiTheme="minorHAnsi" w:cstheme="minorBidi"/>
                <w:noProof/>
                <w:szCs w:val="28"/>
              </w:rPr>
              <w:t xml:space="preserve"> </w:t>
            </w:r>
            <w:r w:rsidRPr="00970765">
              <w:rPr>
                <w:rStyle w:val="Hyperlink"/>
                <w:noProof/>
                <w:szCs w:val="28"/>
              </w:rPr>
              <w:t>Неявнополюсні синхронні двигуни зі збудженням від постійних магнітів та їх математична модель</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_Toc532032270 \h </w:instrText>
            </w:r>
            <w:r w:rsidRPr="00970765">
              <w:rPr>
                <w:noProof/>
                <w:webHidden/>
                <w:szCs w:val="28"/>
              </w:rPr>
            </w:r>
            <w:r w:rsidRPr="00970765">
              <w:rPr>
                <w:noProof/>
                <w:webHidden/>
                <w:szCs w:val="28"/>
              </w:rPr>
              <w:fldChar w:fldCharType="separate"/>
            </w:r>
            <w:r>
              <w:rPr>
                <w:noProof/>
                <w:webHidden/>
                <w:szCs w:val="28"/>
              </w:rPr>
              <w:t>25</w:t>
            </w:r>
            <w:r w:rsidRPr="00970765">
              <w:rPr>
                <w:noProof/>
                <w:webHidden/>
                <w:szCs w:val="28"/>
              </w:rPr>
              <w:fldChar w:fldCharType="end"/>
            </w:r>
          </w:hyperlink>
        </w:p>
        <w:p w:rsidR="000F70E1" w:rsidRPr="00970765" w:rsidRDefault="000F70E1" w:rsidP="000F70E1">
          <w:pPr>
            <w:pStyle w:val="TOC2"/>
            <w:tabs>
              <w:tab w:val="left" w:pos="1320"/>
            </w:tabs>
            <w:ind w:firstLine="0"/>
            <w:rPr>
              <w:rFonts w:asciiTheme="minorHAnsi" w:eastAsiaTheme="minorEastAsia" w:hAnsiTheme="minorHAnsi" w:cstheme="minorBidi"/>
              <w:noProof/>
              <w:szCs w:val="28"/>
            </w:rPr>
          </w:pPr>
          <w:hyperlink w:anchor="_Toc532032271" w:history="1">
            <w:r w:rsidRPr="00970765">
              <w:rPr>
                <w:rStyle w:val="Hyperlink"/>
                <w:noProof/>
                <w:szCs w:val="28"/>
              </w:rPr>
              <w:t>2.5</w:t>
            </w:r>
            <w:r w:rsidRPr="00970765">
              <w:rPr>
                <w:rFonts w:asciiTheme="minorHAnsi" w:eastAsiaTheme="minorEastAsia" w:hAnsiTheme="minorHAnsi" w:cstheme="minorBidi"/>
                <w:noProof/>
                <w:szCs w:val="28"/>
              </w:rPr>
              <w:t xml:space="preserve"> </w:t>
            </w:r>
            <w:r w:rsidRPr="00970765">
              <w:rPr>
                <w:rStyle w:val="Hyperlink"/>
                <w:noProof/>
                <w:szCs w:val="28"/>
              </w:rPr>
              <w:t>Векторне керування кутовою швидкістю</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_Toc532032271 \h </w:instrText>
            </w:r>
            <w:r w:rsidRPr="00970765">
              <w:rPr>
                <w:noProof/>
                <w:webHidden/>
                <w:szCs w:val="28"/>
              </w:rPr>
            </w:r>
            <w:r w:rsidRPr="00970765">
              <w:rPr>
                <w:noProof/>
                <w:webHidden/>
                <w:szCs w:val="28"/>
              </w:rPr>
              <w:fldChar w:fldCharType="separate"/>
            </w:r>
            <w:r>
              <w:rPr>
                <w:noProof/>
                <w:webHidden/>
                <w:szCs w:val="28"/>
              </w:rPr>
              <w:t>30</w:t>
            </w:r>
            <w:r w:rsidRPr="00970765">
              <w:rPr>
                <w:noProof/>
                <w:webHidden/>
                <w:szCs w:val="28"/>
              </w:rPr>
              <w:fldChar w:fldCharType="end"/>
            </w:r>
          </w:hyperlink>
        </w:p>
        <w:p w:rsidR="000F70E1" w:rsidRPr="00970765" w:rsidRDefault="000F70E1" w:rsidP="000F70E1">
          <w:pPr>
            <w:pStyle w:val="TOC1"/>
            <w:tabs>
              <w:tab w:val="left" w:pos="1100"/>
            </w:tabs>
            <w:ind w:firstLine="0"/>
            <w:rPr>
              <w:rFonts w:asciiTheme="minorHAnsi" w:eastAsiaTheme="minorEastAsia" w:hAnsiTheme="minorHAnsi" w:cstheme="minorBidi"/>
              <w:noProof/>
              <w:sz w:val="28"/>
              <w:szCs w:val="28"/>
              <w:lang w:val="uk-UA"/>
            </w:rPr>
          </w:pPr>
          <w:hyperlink w:anchor="_Toc532032272" w:history="1">
            <w:r w:rsidRPr="00970765">
              <w:rPr>
                <w:rStyle w:val="Hyperlink"/>
                <w:noProof/>
                <w:sz w:val="28"/>
                <w:szCs w:val="28"/>
                <w:lang w:val="uk-UA"/>
              </w:rPr>
              <w:t>3</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Розробка та опис експериментальної установки</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_Toc532032272 \h </w:instrText>
            </w:r>
            <w:r w:rsidRPr="00970765">
              <w:rPr>
                <w:noProof/>
                <w:webHidden/>
                <w:sz w:val="28"/>
                <w:szCs w:val="28"/>
                <w:lang w:val="uk-UA"/>
              </w:rPr>
            </w:r>
            <w:r w:rsidRPr="00970765">
              <w:rPr>
                <w:noProof/>
                <w:webHidden/>
                <w:sz w:val="28"/>
                <w:szCs w:val="28"/>
                <w:lang w:val="uk-UA"/>
              </w:rPr>
              <w:fldChar w:fldCharType="separate"/>
            </w:r>
            <w:r>
              <w:rPr>
                <w:noProof/>
                <w:webHidden/>
                <w:sz w:val="28"/>
                <w:szCs w:val="28"/>
                <w:lang w:val="uk-UA"/>
              </w:rPr>
              <w:t>34</w:t>
            </w:r>
            <w:r w:rsidRPr="00970765">
              <w:rPr>
                <w:noProof/>
                <w:webHidden/>
                <w:sz w:val="28"/>
                <w:szCs w:val="28"/>
                <w:lang w:val="uk-UA"/>
              </w:rPr>
              <w:fldChar w:fldCharType="end"/>
            </w:r>
          </w:hyperlink>
        </w:p>
        <w:p w:rsidR="000F70E1" w:rsidRPr="00970765" w:rsidRDefault="000F70E1" w:rsidP="000F70E1">
          <w:pPr>
            <w:pStyle w:val="TOC2"/>
            <w:tabs>
              <w:tab w:val="left" w:pos="1320"/>
            </w:tabs>
            <w:ind w:left="709" w:hanging="567"/>
            <w:rPr>
              <w:rFonts w:asciiTheme="minorHAnsi" w:eastAsiaTheme="minorEastAsia" w:hAnsiTheme="minorHAnsi" w:cstheme="minorBidi"/>
              <w:noProof/>
              <w:szCs w:val="28"/>
            </w:rPr>
          </w:pPr>
          <w:hyperlink w:anchor="_Toc532032273" w:history="1">
            <w:r w:rsidRPr="00970765">
              <w:rPr>
                <w:rStyle w:val="Hyperlink"/>
                <w:noProof/>
                <w:szCs w:val="28"/>
              </w:rPr>
              <w:t>3.1</w:t>
            </w:r>
            <w:r w:rsidRPr="00970765">
              <w:rPr>
                <w:rFonts w:asciiTheme="minorHAnsi" w:eastAsiaTheme="minorEastAsia" w:hAnsiTheme="minorHAnsi" w:cstheme="minorBidi"/>
                <w:noProof/>
                <w:szCs w:val="28"/>
              </w:rPr>
              <w:t xml:space="preserve"> </w:t>
            </w:r>
            <w:r w:rsidRPr="00970765">
              <w:rPr>
                <w:rStyle w:val="Hyperlink"/>
                <w:noProof/>
                <w:szCs w:val="28"/>
              </w:rPr>
              <w:t>Первинне налаштування сервоприводу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_Toc532032273 \h </w:instrText>
            </w:r>
            <w:r w:rsidRPr="00970765">
              <w:rPr>
                <w:noProof/>
                <w:webHidden/>
                <w:szCs w:val="28"/>
              </w:rPr>
            </w:r>
            <w:r w:rsidRPr="00970765">
              <w:rPr>
                <w:noProof/>
                <w:webHidden/>
                <w:szCs w:val="28"/>
              </w:rPr>
              <w:fldChar w:fldCharType="separate"/>
            </w:r>
            <w:r>
              <w:rPr>
                <w:noProof/>
                <w:webHidden/>
                <w:szCs w:val="28"/>
              </w:rPr>
              <w:t>36</w:t>
            </w:r>
            <w:r w:rsidRPr="00970765">
              <w:rPr>
                <w:noProof/>
                <w:webHidden/>
                <w:szCs w:val="28"/>
              </w:rPr>
              <w:fldChar w:fldCharType="end"/>
            </w:r>
          </w:hyperlink>
        </w:p>
        <w:p w:rsidR="000F70E1" w:rsidRPr="00970765" w:rsidRDefault="000F70E1" w:rsidP="000F70E1">
          <w:pPr>
            <w:pStyle w:val="TOC3"/>
            <w:tabs>
              <w:tab w:val="left" w:pos="1760"/>
              <w:tab w:val="right" w:leader="dot" w:pos="9344"/>
            </w:tabs>
            <w:ind w:left="851" w:hanging="567"/>
            <w:rPr>
              <w:rFonts w:asciiTheme="minorHAnsi" w:eastAsiaTheme="minorEastAsia" w:hAnsiTheme="minorHAnsi" w:cstheme="minorBidi"/>
              <w:noProof/>
              <w:sz w:val="28"/>
              <w:szCs w:val="28"/>
              <w:lang w:val="uk-UA"/>
            </w:rPr>
          </w:pPr>
          <w:hyperlink w:anchor="_Toc532032274" w:history="1">
            <w:r w:rsidRPr="00970765">
              <w:rPr>
                <w:rStyle w:val="Hyperlink"/>
                <w:noProof/>
                <w:sz w:val="28"/>
                <w:szCs w:val="28"/>
                <w:lang w:val="uk-UA"/>
              </w:rPr>
              <w:t>3.1.1</w:t>
            </w:r>
            <w:r w:rsidRPr="00970765">
              <w:rPr>
                <w:rFonts w:asciiTheme="minorHAnsi" w:eastAsiaTheme="minorEastAsia" w:hAnsiTheme="minorHAnsi" w:cstheme="minorBidi"/>
                <w:noProof/>
                <w:sz w:val="28"/>
                <w:szCs w:val="28"/>
                <w:lang w:val="uk-UA"/>
              </w:rPr>
              <w:tab/>
              <w:t xml:space="preserve"> </w:t>
            </w:r>
            <w:r w:rsidRPr="00970765">
              <w:rPr>
                <w:rStyle w:val="Hyperlink"/>
                <w:noProof/>
                <w:sz w:val="28"/>
                <w:szCs w:val="28"/>
                <w:lang w:val="uk-UA"/>
              </w:rPr>
              <w:t>Налаштування зв’язку сервоприводу та персонального комп’ютера</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_Toc532032274 \h </w:instrText>
            </w:r>
            <w:r w:rsidRPr="00970765">
              <w:rPr>
                <w:noProof/>
                <w:webHidden/>
                <w:sz w:val="28"/>
                <w:szCs w:val="28"/>
                <w:lang w:val="uk-UA"/>
              </w:rPr>
            </w:r>
            <w:r w:rsidRPr="00970765">
              <w:rPr>
                <w:noProof/>
                <w:webHidden/>
                <w:sz w:val="28"/>
                <w:szCs w:val="28"/>
                <w:lang w:val="uk-UA"/>
              </w:rPr>
              <w:fldChar w:fldCharType="separate"/>
            </w:r>
            <w:r>
              <w:rPr>
                <w:noProof/>
                <w:webHidden/>
                <w:sz w:val="28"/>
                <w:szCs w:val="28"/>
                <w:lang w:val="uk-UA"/>
              </w:rPr>
              <w:t>36</w:t>
            </w:r>
            <w:r w:rsidRPr="00970765">
              <w:rPr>
                <w:noProof/>
                <w:webHidden/>
                <w:sz w:val="28"/>
                <w:szCs w:val="28"/>
                <w:lang w:val="uk-UA"/>
              </w:rPr>
              <w:fldChar w:fldCharType="end"/>
            </w:r>
          </w:hyperlink>
        </w:p>
        <w:p w:rsidR="000F70E1" w:rsidRPr="00970765" w:rsidRDefault="000F70E1" w:rsidP="000F70E1">
          <w:pPr>
            <w:pStyle w:val="TOC3"/>
            <w:tabs>
              <w:tab w:val="left" w:pos="1760"/>
              <w:tab w:val="right" w:leader="dot" w:pos="9344"/>
            </w:tabs>
            <w:ind w:left="851" w:hanging="567"/>
            <w:rPr>
              <w:rFonts w:asciiTheme="minorHAnsi" w:eastAsiaTheme="minorEastAsia" w:hAnsiTheme="minorHAnsi" w:cstheme="minorBidi"/>
              <w:noProof/>
              <w:sz w:val="28"/>
              <w:szCs w:val="28"/>
              <w:lang w:val="uk-UA"/>
            </w:rPr>
          </w:pPr>
          <w:hyperlink w:anchor="_Toc532032275" w:history="1">
            <w:r w:rsidRPr="00970765">
              <w:rPr>
                <w:rStyle w:val="Hyperlink"/>
                <w:noProof/>
                <w:sz w:val="28"/>
                <w:szCs w:val="28"/>
                <w:lang w:val="uk-UA"/>
              </w:rPr>
              <w:t>3.1.2</w:t>
            </w:r>
            <w:r w:rsidRPr="00970765">
              <w:rPr>
                <w:rFonts w:asciiTheme="minorHAnsi" w:eastAsiaTheme="minorEastAsia" w:hAnsiTheme="minorHAnsi" w:cstheme="minorBidi"/>
                <w:noProof/>
                <w:sz w:val="28"/>
                <w:szCs w:val="28"/>
                <w:lang w:val="uk-UA"/>
              </w:rPr>
              <w:tab/>
              <w:t xml:space="preserve"> </w:t>
            </w:r>
            <w:r w:rsidRPr="00970765">
              <w:rPr>
                <w:rStyle w:val="Hyperlink"/>
                <w:noProof/>
                <w:sz w:val="28"/>
                <w:szCs w:val="28"/>
                <w:lang w:val="uk-UA"/>
              </w:rPr>
              <w:t>Параметри двигуна</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_Toc532032275 \h </w:instrText>
            </w:r>
            <w:r w:rsidRPr="00970765">
              <w:rPr>
                <w:noProof/>
                <w:webHidden/>
                <w:sz w:val="28"/>
                <w:szCs w:val="28"/>
                <w:lang w:val="uk-UA"/>
              </w:rPr>
            </w:r>
            <w:r w:rsidRPr="00970765">
              <w:rPr>
                <w:noProof/>
                <w:webHidden/>
                <w:sz w:val="28"/>
                <w:szCs w:val="28"/>
                <w:lang w:val="uk-UA"/>
              </w:rPr>
              <w:fldChar w:fldCharType="separate"/>
            </w:r>
            <w:r>
              <w:rPr>
                <w:noProof/>
                <w:webHidden/>
                <w:sz w:val="28"/>
                <w:szCs w:val="28"/>
                <w:lang w:val="uk-UA"/>
              </w:rPr>
              <w:t>37</w:t>
            </w:r>
            <w:r w:rsidRPr="00970765">
              <w:rPr>
                <w:noProof/>
                <w:webHidden/>
                <w:sz w:val="28"/>
                <w:szCs w:val="28"/>
                <w:lang w:val="uk-UA"/>
              </w:rPr>
              <w:fldChar w:fldCharType="end"/>
            </w:r>
          </w:hyperlink>
        </w:p>
        <w:p w:rsidR="000F70E1" w:rsidRPr="00970765" w:rsidRDefault="000F70E1" w:rsidP="000F70E1">
          <w:pPr>
            <w:pStyle w:val="TOC3"/>
            <w:tabs>
              <w:tab w:val="left" w:pos="1760"/>
              <w:tab w:val="right" w:leader="dot" w:pos="9344"/>
            </w:tabs>
            <w:ind w:left="851" w:hanging="567"/>
            <w:rPr>
              <w:rFonts w:asciiTheme="minorHAnsi" w:eastAsiaTheme="minorEastAsia" w:hAnsiTheme="minorHAnsi" w:cstheme="minorBidi"/>
              <w:noProof/>
              <w:sz w:val="28"/>
              <w:szCs w:val="28"/>
              <w:lang w:val="uk-UA"/>
            </w:rPr>
          </w:pPr>
          <w:hyperlink w:anchor="_Toc532032276" w:history="1">
            <w:r w:rsidRPr="00970765">
              <w:rPr>
                <w:rStyle w:val="Hyperlink"/>
                <w:noProof/>
                <w:sz w:val="28"/>
                <w:szCs w:val="28"/>
                <w:lang w:val="uk-UA"/>
              </w:rPr>
              <w:t>3.1.3</w:t>
            </w:r>
            <w:r w:rsidRPr="00970765">
              <w:rPr>
                <w:rFonts w:asciiTheme="minorHAnsi" w:eastAsiaTheme="minorEastAsia" w:hAnsiTheme="minorHAnsi" w:cstheme="minorBidi"/>
                <w:noProof/>
                <w:sz w:val="28"/>
                <w:szCs w:val="28"/>
                <w:lang w:val="uk-UA"/>
              </w:rPr>
              <w:tab/>
              <w:t xml:space="preserve"> </w:t>
            </w:r>
            <w:r w:rsidRPr="00970765">
              <w:rPr>
                <w:rStyle w:val="Hyperlink"/>
                <w:noProof/>
                <w:sz w:val="28"/>
                <w:szCs w:val="28"/>
                <w:lang w:val="uk-UA"/>
              </w:rPr>
              <w:t>Оптимізація контурів регулювання координатами</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_Toc532032276 \h </w:instrText>
            </w:r>
            <w:r w:rsidRPr="00970765">
              <w:rPr>
                <w:noProof/>
                <w:webHidden/>
                <w:sz w:val="28"/>
                <w:szCs w:val="28"/>
                <w:lang w:val="uk-UA"/>
              </w:rPr>
            </w:r>
            <w:r w:rsidRPr="00970765">
              <w:rPr>
                <w:noProof/>
                <w:webHidden/>
                <w:sz w:val="28"/>
                <w:szCs w:val="28"/>
                <w:lang w:val="uk-UA"/>
              </w:rPr>
              <w:fldChar w:fldCharType="separate"/>
            </w:r>
            <w:r>
              <w:rPr>
                <w:noProof/>
                <w:webHidden/>
                <w:sz w:val="28"/>
                <w:szCs w:val="28"/>
                <w:lang w:val="uk-UA"/>
              </w:rPr>
              <w:t>38</w:t>
            </w:r>
            <w:r w:rsidRPr="00970765">
              <w:rPr>
                <w:noProof/>
                <w:webHidden/>
                <w:sz w:val="28"/>
                <w:szCs w:val="28"/>
                <w:lang w:val="uk-UA"/>
              </w:rPr>
              <w:fldChar w:fldCharType="end"/>
            </w:r>
          </w:hyperlink>
        </w:p>
        <w:p w:rsidR="000F70E1" w:rsidRPr="00970765" w:rsidRDefault="000F70E1" w:rsidP="000F70E1">
          <w:pPr>
            <w:pStyle w:val="TOC2"/>
            <w:tabs>
              <w:tab w:val="left" w:pos="1320"/>
            </w:tabs>
            <w:ind w:left="709" w:hanging="567"/>
            <w:rPr>
              <w:rFonts w:asciiTheme="minorHAnsi" w:eastAsiaTheme="minorEastAsia" w:hAnsiTheme="minorHAnsi" w:cstheme="minorBidi"/>
              <w:noProof/>
              <w:szCs w:val="28"/>
            </w:rPr>
          </w:pPr>
          <w:hyperlink w:anchor="_Toc532032277" w:history="1">
            <w:r w:rsidRPr="00970765">
              <w:rPr>
                <w:rStyle w:val="Hyperlink"/>
                <w:noProof/>
                <w:szCs w:val="28"/>
              </w:rPr>
              <w:t>3.2</w:t>
            </w:r>
            <w:r w:rsidRPr="00970765">
              <w:rPr>
                <w:rFonts w:asciiTheme="minorHAnsi" w:eastAsiaTheme="minorEastAsia" w:hAnsiTheme="minorHAnsi" w:cstheme="minorBidi"/>
                <w:noProof/>
                <w:szCs w:val="28"/>
              </w:rPr>
              <w:t xml:space="preserve"> </w:t>
            </w:r>
            <w:r w:rsidRPr="00970765">
              <w:rPr>
                <w:rStyle w:val="Hyperlink"/>
                <w:noProof/>
                <w:szCs w:val="28"/>
              </w:rPr>
              <w:t>Візуалізація перехідних процесів сервоприводу</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_Toc532032277 \h </w:instrText>
            </w:r>
            <w:r w:rsidRPr="00970765">
              <w:rPr>
                <w:noProof/>
                <w:webHidden/>
                <w:szCs w:val="28"/>
              </w:rPr>
            </w:r>
            <w:r w:rsidRPr="00970765">
              <w:rPr>
                <w:noProof/>
                <w:webHidden/>
                <w:szCs w:val="28"/>
              </w:rPr>
              <w:fldChar w:fldCharType="separate"/>
            </w:r>
            <w:r>
              <w:rPr>
                <w:noProof/>
                <w:webHidden/>
                <w:szCs w:val="28"/>
              </w:rPr>
              <w:t>43</w:t>
            </w:r>
            <w:r w:rsidRPr="00970765">
              <w:rPr>
                <w:noProof/>
                <w:webHidden/>
                <w:szCs w:val="28"/>
              </w:rPr>
              <w:fldChar w:fldCharType="end"/>
            </w:r>
          </w:hyperlink>
        </w:p>
        <w:p w:rsidR="000F70E1" w:rsidRPr="00970765" w:rsidRDefault="000F70E1" w:rsidP="000F70E1">
          <w:pPr>
            <w:pStyle w:val="TOC1"/>
            <w:tabs>
              <w:tab w:val="left" w:pos="1100"/>
            </w:tabs>
            <w:ind w:firstLine="0"/>
            <w:rPr>
              <w:rFonts w:asciiTheme="minorHAnsi" w:eastAsiaTheme="minorEastAsia" w:hAnsiTheme="minorHAnsi" w:cstheme="minorBidi"/>
              <w:noProof/>
              <w:sz w:val="28"/>
              <w:szCs w:val="28"/>
              <w:lang w:val="uk-UA"/>
            </w:rPr>
          </w:pPr>
          <w:hyperlink w:anchor="_Toc532032278" w:history="1">
            <w:r w:rsidRPr="00970765">
              <w:rPr>
                <w:rStyle w:val="Hyperlink"/>
                <w:noProof/>
                <w:sz w:val="28"/>
                <w:szCs w:val="28"/>
                <w:lang w:val="uk-UA"/>
              </w:rPr>
              <w:t>4</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Розробка методичних вказівок для виконання лаб. роботи по стенду</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_Toc532032278 \h </w:instrText>
            </w:r>
            <w:r w:rsidRPr="00970765">
              <w:rPr>
                <w:noProof/>
                <w:webHidden/>
                <w:sz w:val="28"/>
                <w:szCs w:val="28"/>
                <w:lang w:val="uk-UA"/>
              </w:rPr>
            </w:r>
            <w:r w:rsidRPr="00970765">
              <w:rPr>
                <w:noProof/>
                <w:webHidden/>
                <w:sz w:val="28"/>
                <w:szCs w:val="28"/>
                <w:lang w:val="uk-UA"/>
              </w:rPr>
              <w:fldChar w:fldCharType="separate"/>
            </w:r>
            <w:r>
              <w:rPr>
                <w:noProof/>
                <w:webHidden/>
                <w:sz w:val="28"/>
                <w:szCs w:val="28"/>
                <w:lang w:val="uk-UA"/>
              </w:rPr>
              <w:t>48</w:t>
            </w:r>
            <w:r w:rsidRPr="00970765">
              <w:rPr>
                <w:noProof/>
                <w:webHidden/>
                <w:sz w:val="28"/>
                <w:szCs w:val="28"/>
                <w:lang w:val="uk-UA"/>
              </w:rPr>
              <w:fldChar w:fldCharType="end"/>
            </w:r>
          </w:hyperlink>
        </w:p>
        <w:p w:rsidR="000F70E1" w:rsidRPr="00970765" w:rsidRDefault="000F70E1" w:rsidP="000F70E1">
          <w:pPr>
            <w:pStyle w:val="TOC2"/>
            <w:ind w:left="142" w:firstLine="0"/>
            <w:rPr>
              <w:rFonts w:asciiTheme="minorHAnsi" w:eastAsiaTheme="minorEastAsia" w:hAnsiTheme="minorHAnsi" w:cstheme="minorBidi"/>
              <w:noProof/>
              <w:szCs w:val="28"/>
            </w:rPr>
          </w:pPr>
          <w:hyperlink w:anchor="_Toc532032279" w:history="1">
            <w:r w:rsidRPr="00970765">
              <w:rPr>
                <w:rStyle w:val="Hyperlink"/>
                <w:noProof/>
                <w:szCs w:val="28"/>
              </w:rPr>
              <w:t>4.1 Програма роботи</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_Toc532032279 \h </w:instrText>
            </w:r>
            <w:r w:rsidRPr="00970765">
              <w:rPr>
                <w:noProof/>
                <w:webHidden/>
                <w:szCs w:val="28"/>
              </w:rPr>
            </w:r>
            <w:r w:rsidRPr="00970765">
              <w:rPr>
                <w:noProof/>
                <w:webHidden/>
                <w:szCs w:val="28"/>
              </w:rPr>
              <w:fldChar w:fldCharType="separate"/>
            </w:r>
            <w:r>
              <w:rPr>
                <w:noProof/>
                <w:webHidden/>
                <w:szCs w:val="28"/>
              </w:rPr>
              <w:t>48</w:t>
            </w:r>
            <w:r w:rsidRPr="00970765">
              <w:rPr>
                <w:noProof/>
                <w:webHidden/>
                <w:szCs w:val="28"/>
              </w:rPr>
              <w:fldChar w:fldCharType="end"/>
            </w:r>
          </w:hyperlink>
        </w:p>
        <w:p w:rsidR="000F70E1" w:rsidRPr="00970765" w:rsidRDefault="000F70E1" w:rsidP="000F70E1">
          <w:pPr>
            <w:pStyle w:val="TOC2"/>
            <w:ind w:left="142" w:firstLine="0"/>
            <w:rPr>
              <w:rFonts w:asciiTheme="minorHAnsi" w:eastAsiaTheme="minorEastAsia" w:hAnsiTheme="minorHAnsi" w:cstheme="minorBidi"/>
              <w:noProof/>
              <w:szCs w:val="28"/>
            </w:rPr>
          </w:pPr>
          <w:hyperlink w:anchor="_Toc532032280" w:history="1">
            <w:r w:rsidRPr="00970765">
              <w:rPr>
                <w:rStyle w:val="Hyperlink"/>
                <w:noProof/>
                <w:szCs w:val="28"/>
              </w:rPr>
              <w:t>4.2 Хід роботи</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_Toc532032280 \h </w:instrText>
            </w:r>
            <w:r w:rsidRPr="00970765">
              <w:rPr>
                <w:noProof/>
                <w:webHidden/>
                <w:szCs w:val="28"/>
              </w:rPr>
            </w:r>
            <w:r w:rsidRPr="00970765">
              <w:rPr>
                <w:noProof/>
                <w:webHidden/>
                <w:szCs w:val="28"/>
              </w:rPr>
              <w:fldChar w:fldCharType="separate"/>
            </w:r>
            <w:r>
              <w:rPr>
                <w:noProof/>
                <w:webHidden/>
                <w:szCs w:val="28"/>
              </w:rPr>
              <w:t>49</w:t>
            </w:r>
            <w:r w:rsidRPr="00970765">
              <w:rPr>
                <w:noProof/>
                <w:webHidden/>
                <w:szCs w:val="28"/>
              </w:rPr>
              <w:fldChar w:fldCharType="end"/>
            </w:r>
          </w:hyperlink>
        </w:p>
        <w:p w:rsidR="000F70E1" w:rsidRPr="00970765" w:rsidRDefault="000F70E1" w:rsidP="000F70E1">
          <w:pPr>
            <w:pStyle w:val="TOC1"/>
            <w:tabs>
              <w:tab w:val="left" w:pos="1100"/>
            </w:tabs>
            <w:ind w:firstLine="0"/>
            <w:rPr>
              <w:rFonts w:asciiTheme="minorHAnsi" w:eastAsiaTheme="minorEastAsia" w:hAnsiTheme="minorHAnsi" w:cstheme="minorBidi"/>
              <w:noProof/>
              <w:sz w:val="28"/>
              <w:szCs w:val="28"/>
              <w:lang w:val="uk-UA"/>
            </w:rPr>
          </w:pPr>
          <w:hyperlink w:anchor="_Toc532032281" w:history="1">
            <w:r w:rsidRPr="00970765">
              <w:rPr>
                <w:rStyle w:val="Hyperlink"/>
                <w:noProof/>
                <w:sz w:val="28"/>
                <w:szCs w:val="28"/>
                <w:lang w:val="uk-UA"/>
              </w:rPr>
              <w:t>5</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 xml:space="preserve">Експериментальне дослідження та моделювання </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_Toc532032281 \h </w:instrText>
            </w:r>
            <w:r w:rsidRPr="00970765">
              <w:rPr>
                <w:noProof/>
                <w:webHidden/>
                <w:sz w:val="28"/>
                <w:szCs w:val="28"/>
                <w:lang w:val="uk-UA"/>
              </w:rPr>
            </w:r>
            <w:r w:rsidRPr="00970765">
              <w:rPr>
                <w:noProof/>
                <w:webHidden/>
                <w:sz w:val="28"/>
                <w:szCs w:val="28"/>
                <w:lang w:val="uk-UA"/>
              </w:rPr>
              <w:fldChar w:fldCharType="separate"/>
            </w:r>
            <w:r>
              <w:rPr>
                <w:noProof/>
                <w:webHidden/>
                <w:sz w:val="28"/>
                <w:szCs w:val="28"/>
                <w:lang w:val="uk-UA"/>
              </w:rPr>
              <w:t>52</w:t>
            </w:r>
            <w:r w:rsidRPr="00970765">
              <w:rPr>
                <w:noProof/>
                <w:webHidden/>
                <w:sz w:val="28"/>
                <w:szCs w:val="28"/>
                <w:lang w:val="uk-UA"/>
              </w:rPr>
              <w:fldChar w:fldCharType="end"/>
            </w:r>
          </w:hyperlink>
        </w:p>
        <w:p w:rsidR="000F70E1" w:rsidRPr="00970765" w:rsidRDefault="000F70E1" w:rsidP="000F70E1">
          <w:pPr>
            <w:pStyle w:val="TOC2"/>
            <w:tabs>
              <w:tab w:val="left" w:pos="1320"/>
            </w:tabs>
            <w:ind w:left="142" w:firstLine="0"/>
            <w:rPr>
              <w:rFonts w:asciiTheme="minorHAnsi" w:eastAsiaTheme="minorEastAsia" w:hAnsiTheme="minorHAnsi" w:cstheme="minorBidi"/>
              <w:noProof/>
              <w:szCs w:val="28"/>
            </w:rPr>
          </w:pPr>
          <w:hyperlink w:anchor="_Toc532032282" w:history="1">
            <w:r w:rsidRPr="00970765">
              <w:rPr>
                <w:rStyle w:val="Hyperlink"/>
                <w:noProof/>
                <w:szCs w:val="28"/>
              </w:rPr>
              <w:t>5.1</w:t>
            </w:r>
            <w:r w:rsidRPr="00970765">
              <w:rPr>
                <w:rFonts w:asciiTheme="minorHAnsi" w:eastAsiaTheme="minorEastAsia" w:hAnsiTheme="minorHAnsi" w:cstheme="minorBidi"/>
                <w:noProof/>
                <w:szCs w:val="28"/>
              </w:rPr>
              <w:t xml:space="preserve"> </w:t>
            </w:r>
            <w:r w:rsidRPr="00970765">
              <w:rPr>
                <w:rStyle w:val="Hyperlink"/>
                <w:noProof/>
                <w:szCs w:val="28"/>
              </w:rPr>
              <w:t>Визначення величин параметрів механічної частини</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_Toc532032282 \h </w:instrText>
            </w:r>
            <w:r w:rsidRPr="00970765">
              <w:rPr>
                <w:noProof/>
                <w:webHidden/>
                <w:szCs w:val="28"/>
              </w:rPr>
            </w:r>
            <w:r w:rsidRPr="00970765">
              <w:rPr>
                <w:noProof/>
                <w:webHidden/>
                <w:szCs w:val="28"/>
              </w:rPr>
              <w:fldChar w:fldCharType="separate"/>
            </w:r>
            <w:r>
              <w:rPr>
                <w:noProof/>
                <w:webHidden/>
                <w:szCs w:val="28"/>
              </w:rPr>
              <w:t>52</w:t>
            </w:r>
            <w:r w:rsidRPr="00970765">
              <w:rPr>
                <w:noProof/>
                <w:webHidden/>
                <w:szCs w:val="28"/>
              </w:rPr>
              <w:fldChar w:fldCharType="end"/>
            </w:r>
          </w:hyperlink>
        </w:p>
        <w:p w:rsidR="000F70E1" w:rsidRPr="00970765" w:rsidRDefault="000F70E1" w:rsidP="000F70E1">
          <w:pPr>
            <w:pStyle w:val="TOC2"/>
            <w:tabs>
              <w:tab w:val="left" w:pos="1320"/>
            </w:tabs>
            <w:ind w:left="142" w:firstLine="0"/>
            <w:rPr>
              <w:rFonts w:asciiTheme="minorHAnsi" w:eastAsiaTheme="minorEastAsia" w:hAnsiTheme="minorHAnsi" w:cstheme="minorBidi"/>
              <w:noProof/>
              <w:szCs w:val="28"/>
            </w:rPr>
          </w:pPr>
          <w:hyperlink w:anchor="_Toc532032283" w:history="1">
            <w:r w:rsidRPr="00970765">
              <w:rPr>
                <w:rStyle w:val="Hyperlink"/>
                <w:noProof/>
                <w:szCs w:val="28"/>
              </w:rPr>
              <w:t>5.2 Моделювання та експериментальне дослідження системи керування швидкістю синхронного двигуна з ПІ-регулятором швидкості</w:t>
            </w:r>
            <w:r w:rsidRPr="00970765">
              <w:rPr>
                <w:noProof/>
                <w:webHidden/>
                <w:szCs w:val="28"/>
              </w:rPr>
              <w:tab/>
            </w:r>
            <w:r w:rsidRPr="00970765">
              <w:rPr>
                <w:noProof/>
                <w:webHidden/>
                <w:szCs w:val="28"/>
              </w:rPr>
              <w:fldChar w:fldCharType="begin"/>
            </w:r>
            <w:r w:rsidRPr="00970765">
              <w:rPr>
                <w:noProof/>
                <w:webHidden/>
                <w:szCs w:val="28"/>
              </w:rPr>
              <w:instrText xml:space="preserve"> PAGEREF _Toc532032283 \h </w:instrText>
            </w:r>
            <w:r w:rsidRPr="00970765">
              <w:rPr>
                <w:noProof/>
                <w:webHidden/>
                <w:szCs w:val="28"/>
              </w:rPr>
            </w:r>
            <w:r w:rsidRPr="00970765">
              <w:rPr>
                <w:noProof/>
                <w:webHidden/>
                <w:szCs w:val="28"/>
              </w:rPr>
              <w:fldChar w:fldCharType="separate"/>
            </w:r>
            <w:r>
              <w:rPr>
                <w:noProof/>
                <w:webHidden/>
                <w:szCs w:val="28"/>
              </w:rPr>
              <w:t>68</w:t>
            </w:r>
            <w:r w:rsidRPr="00970765">
              <w:rPr>
                <w:noProof/>
                <w:webHidden/>
                <w:szCs w:val="28"/>
              </w:rPr>
              <w:fldChar w:fldCharType="end"/>
            </w:r>
          </w:hyperlink>
        </w:p>
        <w:p w:rsidR="000F70E1" w:rsidRPr="00970765" w:rsidRDefault="000F70E1" w:rsidP="000F70E1">
          <w:pPr>
            <w:pStyle w:val="TOC1"/>
            <w:tabs>
              <w:tab w:val="left" w:pos="1100"/>
            </w:tabs>
            <w:ind w:firstLine="0"/>
            <w:rPr>
              <w:rFonts w:asciiTheme="minorHAnsi" w:eastAsiaTheme="minorEastAsia" w:hAnsiTheme="minorHAnsi" w:cstheme="minorBidi"/>
              <w:noProof/>
              <w:sz w:val="28"/>
              <w:szCs w:val="28"/>
              <w:lang w:val="uk-UA"/>
            </w:rPr>
          </w:pPr>
          <w:hyperlink w:anchor="_Toc532032284" w:history="1">
            <w:r w:rsidRPr="00970765">
              <w:rPr>
                <w:rStyle w:val="Hyperlink"/>
                <w:noProof/>
                <w:sz w:val="28"/>
                <w:szCs w:val="28"/>
                <w:lang w:val="uk-UA"/>
              </w:rPr>
              <w:t>6</w:t>
            </w:r>
            <w:r w:rsidRPr="00970765">
              <w:rPr>
                <w:rFonts w:asciiTheme="minorHAnsi" w:eastAsiaTheme="minorEastAsia" w:hAnsiTheme="minorHAnsi" w:cstheme="minorBidi"/>
                <w:noProof/>
                <w:sz w:val="28"/>
                <w:szCs w:val="28"/>
                <w:lang w:val="uk-UA"/>
              </w:rPr>
              <w:t xml:space="preserve"> </w:t>
            </w:r>
            <w:r w:rsidRPr="00970765">
              <w:rPr>
                <w:rStyle w:val="Hyperlink"/>
                <w:noProof/>
                <w:sz w:val="28"/>
                <w:szCs w:val="28"/>
                <w:lang w:val="uk-UA"/>
              </w:rPr>
              <w:t>Розроблення стартап-проекту</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_Toc532032284 \h </w:instrText>
            </w:r>
            <w:r w:rsidRPr="00970765">
              <w:rPr>
                <w:noProof/>
                <w:webHidden/>
                <w:sz w:val="28"/>
                <w:szCs w:val="28"/>
                <w:lang w:val="uk-UA"/>
              </w:rPr>
            </w:r>
            <w:r w:rsidRPr="00970765">
              <w:rPr>
                <w:noProof/>
                <w:webHidden/>
                <w:sz w:val="28"/>
                <w:szCs w:val="28"/>
                <w:lang w:val="uk-UA"/>
              </w:rPr>
              <w:fldChar w:fldCharType="separate"/>
            </w:r>
            <w:r>
              <w:rPr>
                <w:noProof/>
                <w:webHidden/>
                <w:sz w:val="28"/>
                <w:szCs w:val="28"/>
                <w:lang w:val="uk-UA"/>
              </w:rPr>
              <w:t>75</w:t>
            </w:r>
            <w:r w:rsidRPr="00970765">
              <w:rPr>
                <w:noProof/>
                <w:webHidden/>
                <w:sz w:val="28"/>
                <w:szCs w:val="28"/>
                <w:lang w:val="uk-UA"/>
              </w:rPr>
              <w:fldChar w:fldCharType="end"/>
            </w:r>
          </w:hyperlink>
        </w:p>
        <w:p w:rsidR="000F70E1" w:rsidRPr="00970765" w:rsidRDefault="000F70E1" w:rsidP="000F70E1">
          <w:pPr>
            <w:pStyle w:val="TOC1"/>
            <w:ind w:firstLine="0"/>
            <w:rPr>
              <w:rFonts w:asciiTheme="minorHAnsi" w:eastAsiaTheme="minorEastAsia" w:hAnsiTheme="minorHAnsi" w:cstheme="minorBidi"/>
              <w:noProof/>
              <w:sz w:val="28"/>
              <w:szCs w:val="28"/>
              <w:lang w:val="uk-UA"/>
            </w:rPr>
          </w:pPr>
          <w:hyperlink w:anchor="_Toc532032285" w:history="1">
            <w:r w:rsidRPr="00970765">
              <w:rPr>
                <w:rStyle w:val="Hyperlink"/>
                <w:noProof/>
                <w:sz w:val="28"/>
                <w:szCs w:val="28"/>
                <w:lang w:val="uk-UA"/>
              </w:rPr>
              <w:t>Висновки</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_Toc532032285 \h </w:instrText>
            </w:r>
            <w:r w:rsidRPr="00970765">
              <w:rPr>
                <w:noProof/>
                <w:webHidden/>
                <w:sz w:val="28"/>
                <w:szCs w:val="28"/>
                <w:lang w:val="uk-UA"/>
              </w:rPr>
            </w:r>
            <w:r w:rsidRPr="00970765">
              <w:rPr>
                <w:noProof/>
                <w:webHidden/>
                <w:sz w:val="28"/>
                <w:szCs w:val="28"/>
                <w:lang w:val="uk-UA"/>
              </w:rPr>
              <w:fldChar w:fldCharType="separate"/>
            </w:r>
            <w:r>
              <w:rPr>
                <w:noProof/>
                <w:webHidden/>
                <w:sz w:val="28"/>
                <w:szCs w:val="28"/>
                <w:lang w:val="uk-UA"/>
              </w:rPr>
              <w:t>86</w:t>
            </w:r>
            <w:r w:rsidRPr="00970765">
              <w:rPr>
                <w:noProof/>
                <w:webHidden/>
                <w:sz w:val="28"/>
                <w:szCs w:val="28"/>
                <w:lang w:val="uk-UA"/>
              </w:rPr>
              <w:fldChar w:fldCharType="end"/>
            </w:r>
          </w:hyperlink>
        </w:p>
        <w:p w:rsidR="000F70E1" w:rsidRPr="00970765" w:rsidRDefault="000F70E1" w:rsidP="000F70E1">
          <w:pPr>
            <w:pStyle w:val="TOC1"/>
            <w:ind w:firstLine="0"/>
            <w:rPr>
              <w:rFonts w:asciiTheme="minorHAnsi" w:eastAsiaTheme="minorEastAsia" w:hAnsiTheme="minorHAnsi" w:cstheme="minorBidi"/>
              <w:noProof/>
              <w:sz w:val="28"/>
              <w:szCs w:val="28"/>
              <w:lang w:val="uk-UA"/>
            </w:rPr>
          </w:pPr>
          <w:hyperlink w:anchor="_Toc532032286" w:history="1">
            <w:r w:rsidRPr="00970765">
              <w:rPr>
                <w:rStyle w:val="Hyperlink"/>
                <w:noProof/>
                <w:sz w:val="28"/>
                <w:szCs w:val="28"/>
                <w:lang w:val="uk-UA"/>
              </w:rPr>
              <w:t>Перелік посилань</w:t>
            </w:r>
            <w:r w:rsidRPr="00970765">
              <w:rPr>
                <w:noProof/>
                <w:webHidden/>
                <w:sz w:val="28"/>
                <w:szCs w:val="28"/>
                <w:lang w:val="uk-UA"/>
              </w:rPr>
              <w:tab/>
            </w:r>
            <w:r w:rsidRPr="00970765">
              <w:rPr>
                <w:noProof/>
                <w:webHidden/>
                <w:sz w:val="28"/>
                <w:szCs w:val="28"/>
                <w:lang w:val="uk-UA"/>
              </w:rPr>
              <w:fldChar w:fldCharType="begin"/>
            </w:r>
            <w:r w:rsidRPr="00970765">
              <w:rPr>
                <w:noProof/>
                <w:webHidden/>
                <w:sz w:val="28"/>
                <w:szCs w:val="28"/>
                <w:lang w:val="uk-UA"/>
              </w:rPr>
              <w:instrText xml:space="preserve"> PAGEREF _Toc532032286 \h </w:instrText>
            </w:r>
            <w:r w:rsidRPr="00970765">
              <w:rPr>
                <w:noProof/>
                <w:webHidden/>
                <w:sz w:val="28"/>
                <w:szCs w:val="28"/>
                <w:lang w:val="uk-UA"/>
              </w:rPr>
            </w:r>
            <w:r w:rsidRPr="00970765">
              <w:rPr>
                <w:noProof/>
                <w:webHidden/>
                <w:sz w:val="28"/>
                <w:szCs w:val="28"/>
                <w:lang w:val="uk-UA"/>
              </w:rPr>
              <w:fldChar w:fldCharType="separate"/>
            </w:r>
            <w:r>
              <w:rPr>
                <w:noProof/>
                <w:webHidden/>
                <w:sz w:val="28"/>
                <w:szCs w:val="28"/>
                <w:lang w:val="uk-UA"/>
              </w:rPr>
              <w:t>88</w:t>
            </w:r>
            <w:r w:rsidRPr="00970765">
              <w:rPr>
                <w:noProof/>
                <w:webHidden/>
                <w:sz w:val="28"/>
                <w:szCs w:val="28"/>
                <w:lang w:val="uk-UA"/>
              </w:rPr>
              <w:fldChar w:fldCharType="end"/>
            </w:r>
          </w:hyperlink>
        </w:p>
        <w:p w:rsidR="000F70E1" w:rsidRPr="00970765" w:rsidRDefault="000F70E1" w:rsidP="000F70E1">
          <w:pPr>
            <w:rPr>
              <w:bCs/>
            </w:rPr>
          </w:pPr>
          <w:r w:rsidRPr="00970765">
            <w:rPr>
              <w:b/>
              <w:bCs/>
              <w:szCs w:val="28"/>
            </w:rPr>
            <w:fldChar w:fldCharType="end"/>
          </w:r>
        </w:p>
      </w:sdtContent>
    </w:sdt>
    <w:p w:rsidR="000F70E1" w:rsidRPr="00970765" w:rsidRDefault="000F70E1" w:rsidP="000F70E1">
      <w:pPr>
        <w:pStyle w:val="Heading1"/>
        <w:spacing w:before="0"/>
        <w:ind w:left="1287"/>
        <w:rPr>
          <w:rFonts w:cs="Times New Roman"/>
          <w:szCs w:val="28"/>
        </w:rPr>
      </w:pPr>
      <w:bookmarkStart w:id="0" w:name="_Toc532032262"/>
      <w:r w:rsidRPr="00970765">
        <w:rPr>
          <w:rFonts w:cs="Times New Roman"/>
          <w:szCs w:val="28"/>
        </w:rPr>
        <w:lastRenderedPageBreak/>
        <w:t>ВСТУП</w:t>
      </w:r>
      <w:bookmarkEnd w:id="0"/>
    </w:p>
    <w:p w:rsidR="000F70E1" w:rsidRPr="00970765" w:rsidRDefault="000F70E1" w:rsidP="000F70E1">
      <w:pPr>
        <w:pStyle w:val="1"/>
      </w:pPr>
      <w:r w:rsidRPr="00970765">
        <w:t>Швидкий розвиток інженерних технологій у галузі електроприводу створює необхідність впровадження нових методів і засобів в учбовий процес з метою підвищення якості підготовки фахівців-електромеханіків. Основною особливістю вищої технічної освіти є необхідність в організації і проведенні ефективного лабораторного практикуму з професійно-орієнтованих і спеціальних дисциплін. На даний момент існує гостра необхідність у точному електроприводі який може точно керуватися як за швидкістю так і за положенням у багатьох галузях таких як: автоматизація виробничих ліній, технологічний процесів, військова техніка. Для високоточних застосувань найкраще підходить сервопривод на базі синхронного двигуна із постійними магнітами.</w:t>
      </w:r>
    </w:p>
    <w:p w:rsidR="000F70E1" w:rsidRPr="00970765" w:rsidRDefault="000F70E1" w:rsidP="000F70E1">
      <w:pPr>
        <w:pStyle w:val="1"/>
      </w:pPr>
      <w:r w:rsidRPr="00970765">
        <w:t xml:space="preserve">Метою роботи є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Для реалізації проекту необхідно провести аналітичний огляд існуючих зразків лабораторних стендів, що застосовуються для тестування електроприводів, їх функціональні можливості, обладнання, що використовується при технічній реалізації, та сформувати вимоги до установки. </w:t>
      </w:r>
    </w:p>
    <w:p w:rsidR="000F70E1" w:rsidRPr="00970765" w:rsidRDefault="000F70E1" w:rsidP="000F70E1">
      <w:pPr>
        <w:pStyle w:val="1"/>
      </w:pPr>
      <w:r w:rsidRPr="00970765">
        <w:t>Для повноцінної роботи із обладнанням необхідним є ознайомлення з програмним забезпеченням, яке постачається разом із обраним електроприводом та використовується для налаштування, параметризації та пусконаладці даного електропривода.</w:t>
      </w:r>
    </w:p>
    <w:p w:rsidR="000F70E1" w:rsidRPr="001321EF" w:rsidRDefault="000F70E1" w:rsidP="000F70E1">
      <w:pPr>
        <w:pStyle w:val="1"/>
        <w:rPr>
          <w:lang w:val="ru-RU"/>
        </w:rPr>
      </w:pPr>
      <w:r w:rsidRPr="00970765">
        <w:tab/>
      </w:r>
      <w:r w:rsidRPr="00970765">
        <w:br w:type="page"/>
      </w:r>
    </w:p>
    <w:p w:rsidR="000F70E1" w:rsidRPr="00970765" w:rsidRDefault="000F70E1" w:rsidP="000F70E1">
      <w:pPr>
        <w:pStyle w:val="Heading1"/>
        <w:numPr>
          <w:ilvl w:val="0"/>
          <w:numId w:val="37"/>
        </w:numPr>
        <w:spacing w:before="480" w:after="240"/>
      </w:pPr>
      <w:bookmarkStart w:id="1" w:name="_Toc530555993"/>
      <w:bookmarkStart w:id="2" w:name="_Toc532032263"/>
      <w:r w:rsidRPr="00970765">
        <w:lastRenderedPageBreak/>
        <w:t>Аналітичний огляд лабораторних установок по дослідженю електроприводів</w:t>
      </w:r>
      <w:bookmarkEnd w:id="1"/>
      <w:bookmarkEnd w:id="2"/>
    </w:p>
    <w:p w:rsidR="000F70E1" w:rsidRPr="00970765" w:rsidRDefault="000F70E1" w:rsidP="000F70E1">
      <w:pPr>
        <w:pStyle w:val="Heading2"/>
      </w:pPr>
      <w:bookmarkStart w:id="3" w:name="_Toc530555994"/>
      <w:bookmarkStart w:id="4" w:name="_Toc532032264"/>
      <w:r w:rsidRPr="00970765">
        <w:t>1.1 Лабораторний стенд для дослідження характеристик електроприводу «ЧЕАЗ-Елпром».</w:t>
      </w:r>
      <w:bookmarkEnd w:id="3"/>
      <w:bookmarkEnd w:id="4"/>
    </w:p>
    <w:p w:rsidR="000F70E1" w:rsidRPr="00970765" w:rsidRDefault="000F70E1" w:rsidP="000F70E1">
      <w:pPr>
        <w:pStyle w:val="1"/>
      </w:pPr>
      <w:r w:rsidRPr="00970765">
        <w:t>Багатофункціональний комплекс виробництва ТОВ «ЧЕАЗ-Елпром», що дозволяє виконувати лабораторні роботи на тему: «Керування енергозберігаючими режимами електроприводів в технологіях» рис. </w:t>
      </w:r>
      <w:r w:rsidRPr="00970765">
        <w:fldChar w:fldCharType="begin"/>
      </w:r>
      <w:r w:rsidRPr="00970765">
        <w:instrText xml:space="preserve"> REF _Ref531991682 \h  \* MERGEFORMAT </w:instrText>
      </w:r>
      <w:r w:rsidRPr="00970765">
        <w:fldChar w:fldCharType="separate"/>
      </w:r>
      <w:r w:rsidRPr="00970765">
        <w:rPr>
          <w:noProof/>
        </w:rPr>
        <w:t>Рисунок</w:t>
      </w:r>
      <w:r w:rsidRPr="00970765">
        <w:t xml:space="preserve"> </w:t>
      </w:r>
      <w:r>
        <w:rPr>
          <w:noProof/>
        </w:rPr>
        <w:t>1</w:t>
      </w:r>
      <w:r w:rsidRPr="00970765">
        <w:t>.</w:t>
      </w:r>
      <w:r>
        <w:rPr>
          <w:noProof/>
        </w:rPr>
        <w:t>1</w:t>
      </w:r>
      <w:r w:rsidRPr="00970765">
        <w:fldChar w:fldCharType="end"/>
      </w:r>
      <w:r w:rsidRPr="00970765">
        <w:t xml:space="preserve"> призначений для проведення  лабораторних робіт студентами та учнями системи вищої і середньої професійної освіти, слухачами факультетів підвищення кваліфікації перепідготовки фахівців, а також навчальних промислових підприємств, які вивчають дисципліни «Електричні машини», «Електричні машини і основи електроприводу», «Основи електроприводу», «Теорія електроприводу», «Автоматизований електропривод», «Системи керування електроприводом».</w:t>
      </w:r>
    </w:p>
    <w:p w:rsidR="000F70E1" w:rsidRPr="00970765" w:rsidRDefault="000F70E1" w:rsidP="000F70E1">
      <w:pPr>
        <w:pStyle w:val="diplomapictures"/>
      </w:pPr>
      <w:r w:rsidRPr="00970765">
        <w:rPr>
          <w:lang w:val="ru-RU"/>
        </w:rPr>
        <w:drawing>
          <wp:inline distT="0" distB="0" distL="0" distR="0" wp14:anchorId="6054DF8C" wp14:editId="3310DC92">
            <wp:extent cx="3704855" cy="3733800"/>
            <wp:effectExtent l="0" t="0" r="0" b="0"/>
            <wp:docPr id="1" name="Picture 1" descr="ÐÐ°Ð±Ð¾ÑÐ°ÑÐ¾ÑÐ½ÑÐ¹ ÑÑÐµ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¾ÑÐ°ÑÐ¾ÑÐ½ÑÐ¹ ÑÑÐµÐ½Ð´"/>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7844" cy="3736813"/>
                    </a:xfrm>
                    <a:prstGeom prst="rect">
                      <a:avLst/>
                    </a:prstGeom>
                    <a:noFill/>
                    <a:ln>
                      <a:noFill/>
                    </a:ln>
                  </pic:spPr>
                </pic:pic>
              </a:graphicData>
            </a:graphic>
          </wp:inline>
        </w:drawing>
      </w:r>
    </w:p>
    <w:p w:rsidR="000F70E1" w:rsidRPr="00970765" w:rsidRDefault="000F70E1" w:rsidP="000F70E1">
      <w:pPr>
        <w:pStyle w:val="diplomapictures"/>
        <w:rPr>
          <w:noProof w:val="0"/>
        </w:rPr>
      </w:pPr>
      <w:bookmarkStart w:id="5" w:name="_Ref531991682"/>
      <w:r w:rsidRPr="00970765">
        <w:t xml:space="preserve">Рисунок </w:t>
      </w:r>
      <w:r w:rsidRPr="00970765">
        <w:fldChar w:fldCharType="begin"/>
      </w:r>
      <w:r w:rsidRPr="00970765">
        <w:instrText xml:space="preserve"> STYLEREF 1 \s </w:instrText>
      </w:r>
      <w:r w:rsidRPr="00970765">
        <w:fldChar w:fldCharType="separate"/>
      </w:r>
      <w:r>
        <w:t>1</w:t>
      </w:r>
      <w:r w:rsidRPr="00970765">
        <w:fldChar w:fldCharType="end"/>
      </w:r>
      <w:r w:rsidRPr="00970765">
        <w:t>.</w:t>
      </w:r>
      <w:r w:rsidRPr="00970765">
        <w:fldChar w:fldCharType="begin"/>
      </w:r>
      <w:r w:rsidRPr="00970765">
        <w:instrText xml:space="preserve"> SEQ Figure \* ARABIC \s 1 </w:instrText>
      </w:r>
      <w:r w:rsidRPr="00970765">
        <w:fldChar w:fldCharType="separate"/>
      </w:r>
      <w:r>
        <w:t>1</w:t>
      </w:r>
      <w:r w:rsidRPr="00970765">
        <w:fldChar w:fldCharType="end"/>
      </w:r>
      <w:del w:id="6" w:author="Пользователь Windows" w:date="2018-12-08T09:09:00Z">
        <w:r w:rsidRPr="00970765" w:rsidDel="0040770A">
          <w:fldChar w:fldCharType="begin"/>
        </w:r>
        <w:r w:rsidRPr="00970765" w:rsidDel="0040770A">
          <w:delInstrText xml:space="preserve"> STYLEREF 1 \s </w:delInstrText>
        </w:r>
        <w:r w:rsidRPr="00970765" w:rsidDel="0040770A">
          <w:fldChar w:fldCharType="separate"/>
        </w:r>
        <w:r w:rsidRPr="00970765" w:rsidDel="0040770A">
          <w:delText>1</w:delText>
        </w:r>
        <w:r w:rsidRPr="00970765" w:rsidDel="0040770A">
          <w:fldChar w:fldCharType="end"/>
        </w:r>
        <w:r w:rsidRPr="00970765" w:rsidDel="0040770A">
          <w:delText>.</w:delText>
        </w:r>
        <w:r w:rsidRPr="00970765" w:rsidDel="0040770A">
          <w:fldChar w:fldCharType="begin"/>
        </w:r>
        <w:r w:rsidRPr="00970765" w:rsidDel="0040770A">
          <w:delInstrText xml:space="preserve"> SEQ Figure \* ARABIC \s 1 </w:delInstrText>
        </w:r>
        <w:r w:rsidRPr="00970765" w:rsidDel="0040770A">
          <w:fldChar w:fldCharType="separate"/>
        </w:r>
        <w:r w:rsidRPr="00970765" w:rsidDel="0040770A">
          <w:delText>1</w:delText>
        </w:r>
        <w:r w:rsidRPr="00970765" w:rsidDel="0040770A">
          <w:fldChar w:fldCharType="end"/>
        </w:r>
      </w:del>
      <w:del w:id="7" w:author="Пользователь Windows" w:date="2018-12-08T00:36:00Z">
        <w:r w:rsidRPr="00970765" w:rsidDel="00D81C83">
          <w:fldChar w:fldCharType="begin"/>
        </w:r>
        <w:r w:rsidRPr="00970765" w:rsidDel="00D81C83">
          <w:delInstrText xml:space="preserve"> STYLEREF 1 \s </w:delInstrText>
        </w:r>
        <w:r w:rsidRPr="00970765" w:rsidDel="00D81C83">
          <w:fldChar w:fldCharType="separate"/>
        </w:r>
        <w:r w:rsidRPr="00970765" w:rsidDel="00D81C83">
          <w:delText>1</w:delText>
        </w:r>
        <w:r w:rsidRPr="00970765" w:rsidDel="00D81C83">
          <w:fldChar w:fldCharType="end"/>
        </w:r>
        <w:r w:rsidRPr="00970765" w:rsidDel="00D81C83">
          <w:delText>.</w:delText>
        </w:r>
        <w:r w:rsidRPr="00970765" w:rsidDel="00D81C83">
          <w:fldChar w:fldCharType="begin"/>
        </w:r>
        <w:r w:rsidRPr="00970765" w:rsidDel="00D81C83">
          <w:delInstrText xml:space="preserve"> SEQ Figure \* ARABIC \s 1 </w:delInstrText>
        </w:r>
        <w:r w:rsidRPr="00970765" w:rsidDel="00D81C83">
          <w:fldChar w:fldCharType="separate"/>
        </w:r>
        <w:r w:rsidRPr="00970765" w:rsidDel="00D81C83">
          <w:delText>1</w:delText>
        </w:r>
        <w:r w:rsidRPr="00970765" w:rsidDel="00D81C83">
          <w:fldChar w:fldCharType="end"/>
        </w:r>
      </w:del>
      <w:del w:id="8" w:author="Пользователь Windows" w:date="2018-12-08T00:31:00Z">
        <w:r w:rsidRPr="00970765" w:rsidDel="00510FCD">
          <w:fldChar w:fldCharType="begin"/>
        </w:r>
        <w:r w:rsidRPr="00970765" w:rsidDel="00510FCD">
          <w:delInstrText xml:space="preserve"> STYLEREF 1 \s </w:delInstrText>
        </w:r>
        <w:r w:rsidRPr="00970765" w:rsidDel="00510FCD">
          <w:fldChar w:fldCharType="separate"/>
        </w:r>
        <w:r w:rsidRPr="00970765" w:rsidDel="00510FCD">
          <w:delText>1</w:delText>
        </w:r>
        <w:r w:rsidRPr="00970765" w:rsidDel="00510FCD">
          <w:fldChar w:fldCharType="end"/>
        </w:r>
        <w:r w:rsidRPr="00970765" w:rsidDel="00510FCD">
          <w:delText>.</w:delText>
        </w:r>
        <w:r w:rsidRPr="00970765" w:rsidDel="00510FCD">
          <w:fldChar w:fldCharType="begin"/>
        </w:r>
        <w:r w:rsidRPr="00970765" w:rsidDel="00510FCD">
          <w:delInstrText xml:space="preserve"> SEQ Figure \* ARABIC \s 1 </w:delInstrText>
        </w:r>
        <w:r w:rsidRPr="00970765" w:rsidDel="00510FCD">
          <w:fldChar w:fldCharType="separate"/>
        </w:r>
        <w:r w:rsidRPr="00970765" w:rsidDel="00510FCD">
          <w:delText>1</w:delText>
        </w:r>
        <w:r w:rsidRPr="00970765" w:rsidDel="00510FCD">
          <w:fldChar w:fldCharType="end"/>
        </w:r>
      </w:del>
      <w:bookmarkEnd w:id="5"/>
      <w:r w:rsidRPr="00970765">
        <w:t xml:space="preserve"> – Лабораторний стенд «ЧЕАЗ-Елпром»</w:t>
      </w:r>
    </w:p>
    <w:p w:rsidR="000F70E1" w:rsidRPr="00970765" w:rsidRDefault="000F70E1" w:rsidP="000F70E1">
      <w:pPr>
        <w:pStyle w:val="1"/>
      </w:pPr>
      <w:r w:rsidRPr="00970765">
        <w:t xml:space="preserve">Лабораторний стенд виконаний у вигляді металевого столу з надбудованої лицьовою панеллю для індикації стану та параметрів заданих </w:t>
      </w:r>
      <w:r w:rsidRPr="00970765">
        <w:lastRenderedPageBreak/>
        <w:t>режимів, забезпечений вимірювальними роз'ємами та мнемонічною електричною силовою схемою на лицьовій панелі.</w:t>
      </w:r>
    </w:p>
    <w:p w:rsidR="000F70E1" w:rsidRPr="00970765" w:rsidRDefault="000F70E1" w:rsidP="000F70E1">
      <w:pPr>
        <w:pStyle w:val="1"/>
      </w:pPr>
      <w:r w:rsidRPr="00970765">
        <w:t>На стенді реалізована панель, що включає в себе цифрові і аналогові входи і виходи.</w:t>
      </w:r>
    </w:p>
    <w:p w:rsidR="000F70E1" w:rsidRPr="00970765" w:rsidRDefault="000F70E1" w:rsidP="000F70E1">
      <w:pPr>
        <w:pStyle w:val="1"/>
      </w:pPr>
      <w:r w:rsidRPr="00970765">
        <w:t>Силова техніка, що реалізована на стенді:</w:t>
      </w:r>
    </w:p>
    <w:p w:rsidR="000F70E1" w:rsidRPr="00970765" w:rsidRDefault="000F70E1" w:rsidP="000F70E1">
      <w:pPr>
        <w:pStyle w:val="1"/>
        <w:numPr>
          <w:ilvl w:val="0"/>
          <w:numId w:val="44"/>
        </w:numPr>
        <w:ind w:left="0" w:firstLine="0"/>
      </w:pPr>
      <w:r w:rsidRPr="00970765">
        <w:t>Перетворювач частоти ЭПВ-V з виносною панеллю керування для асинхронного двигуна 1 кВт з векторним і скалярним керуванням.</w:t>
      </w:r>
    </w:p>
    <w:p w:rsidR="000F70E1" w:rsidRPr="00970765" w:rsidRDefault="000F70E1" w:rsidP="000F70E1">
      <w:pPr>
        <w:pStyle w:val="1"/>
        <w:numPr>
          <w:ilvl w:val="0"/>
          <w:numId w:val="44"/>
        </w:numPr>
        <w:ind w:left="0" w:firstLine="0"/>
      </w:pPr>
      <w:r w:rsidRPr="00970765">
        <w:t>Цифровий електропривод постійного струму серії ЭПУ1М-7 для управління навантажувальним агрегатом (напруга якоря і збудження 220V, потужність двигуна 1,2 кВт) із знижуючим трансформатором 380 / 220V.</w:t>
      </w:r>
    </w:p>
    <w:p w:rsidR="000F70E1" w:rsidRPr="00970765" w:rsidRDefault="000F70E1" w:rsidP="000F70E1">
      <w:pPr>
        <w:pStyle w:val="1"/>
      </w:pPr>
      <w:r w:rsidRPr="00970765">
        <w:t>Отримані результати оцінки енергоефективності електроприводів в процесі виконання лабораторних робіт можуть бути використані при проектуванні та розробки обладнання.</w:t>
      </w:r>
    </w:p>
    <w:p w:rsidR="000F70E1" w:rsidRPr="00970765" w:rsidRDefault="000F70E1" w:rsidP="000F70E1">
      <w:pPr>
        <w:pStyle w:val="1"/>
      </w:pPr>
      <w:r w:rsidRPr="00970765">
        <w:t>Електромеханічна частина виконана окремо</w:t>
      </w:r>
      <w:r>
        <w:t xml:space="preserve"> із п</w:t>
      </w:r>
      <w:r w:rsidRPr="00970765">
        <w:t>ідлогов</w:t>
      </w:r>
      <w:r>
        <w:t>им</w:t>
      </w:r>
      <w:r w:rsidRPr="00970765">
        <w:t xml:space="preserve"> виконання</w:t>
      </w:r>
      <w:r>
        <w:t>м</w:t>
      </w:r>
      <w:r w:rsidRPr="00970765">
        <w:t>.</w:t>
      </w:r>
    </w:p>
    <w:p w:rsidR="000F70E1" w:rsidRPr="00970765" w:rsidRDefault="000F70E1" w:rsidP="000F70E1">
      <w:pPr>
        <w:pStyle w:val="1"/>
      </w:pPr>
      <w:r>
        <w:t xml:space="preserve">Підключення </w:t>
      </w:r>
      <w:r w:rsidRPr="00970765">
        <w:t>стенду здійснюється гнучким пятипровідним кабелем від трифазної мережі напругою ~ 380В, частотою 50 Гц змінного струму з ізольованою нейтралю.</w:t>
      </w:r>
    </w:p>
    <w:p w:rsidR="000F70E1" w:rsidRPr="00970765" w:rsidRDefault="000F70E1" w:rsidP="000F70E1">
      <w:pPr>
        <w:pStyle w:val="1"/>
      </w:pPr>
      <w:r w:rsidRPr="00970765">
        <w:t>Всі схеми, зображені на панелі, розбиті на групи відповідно до тематики проведених робіт.</w:t>
      </w:r>
    </w:p>
    <w:p w:rsidR="000F70E1" w:rsidRPr="00970765" w:rsidRDefault="000F70E1" w:rsidP="000F70E1">
      <w:pPr>
        <w:pStyle w:val="1"/>
      </w:pPr>
      <w:r w:rsidRPr="00970765">
        <w:t>Конфігураційні програми пристроїв перетворювачів інтерфейсів сумісні з Windows XP і Vista 7.</w:t>
      </w:r>
    </w:p>
    <w:p w:rsidR="000F70E1" w:rsidRPr="00970765" w:rsidRDefault="000F70E1" w:rsidP="000F70E1">
      <w:pPr>
        <w:pStyle w:val="1"/>
        <w:rPr>
          <w:rStyle w:val="Strong"/>
          <w:rFonts w:eastAsiaTheme="majorEastAsia"/>
          <w:b w:val="0"/>
          <w:bCs w:val="0"/>
        </w:rPr>
      </w:pPr>
      <w:r w:rsidRPr="00970765">
        <w:rPr>
          <w:rStyle w:val="Strong"/>
          <w:rFonts w:eastAsiaTheme="majorEastAsia"/>
        </w:rPr>
        <w:t>Передбачені наступні види захистів при підключенні силової перетворювальної техніки:</w:t>
      </w:r>
    </w:p>
    <w:p w:rsidR="000F70E1" w:rsidRPr="00970765" w:rsidRDefault="000F70E1" w:rsidP="000F70E1">
      <w:pPr>
        <w:pStyle w:val="1"/>
        <w:numPr>
          <w:ilvl w:val="0"/>
          <w:numId w:val="29"/>
        </w:numPr>
      </w:pPr>
      <w:r w:rsidRPr="00970765">
        <w:t xml:space="preserve">від зниження </w:t>
      </w:r>
      <w:r>
        <w:t xml:space="preserve">напруги </w:t>
      </w:r>
      <w:r w:rsidRPr="00970765">
        <w:t>(в тому числі від обриву фази) мережевої напруги в ланцюзі управління;</w:t>
      </w:r>
    </w:p>
    <w:p w:rsidR="000F70E1" w:rsidRPr="00970765" w:rsidRDefault="000F70E1" w:rsidP="000F70E1">
      <w:pPr>
        <w:pStyle w:val="1"/>
        <w:numPr>
          <w:ilvl w:val="0"/>
          <w:numId w:val="29"/>
        </w:numPr>
      </w:pPr>
      <w:r w:rsidRPr="00970765">
        <w:t>від перегріву перетворювача;</w:t>
      </w:r>
    </w:p>
    <w:p w:rsidR="000F70E1" w:rsidRPr="00970765" w:rsidRDefault="000F70E1" w:rsidP="000F70E1">
      <w:pPr>
        <w:pStyle w:val="1"/>
        <w:numPr>
          <w:ilvl w:val="0"/>
          <w:numId w:val="29"/>
        </w:numPr>
      </w:pPr>
      <w:r w:rsidRPr="00970765">
        <w:t>від несправності (обрив або коротке замикання) в ланцюзі тахогенератора;</w:t>
      </w:r>
    </w:p>
    <w:p w:rsidR="000F70E1" w:rsidRPr="00970765" w:rsidRDefault="000F70E1" w:rsidP="000F70E1">
      <w:pPr>
        <w:pStyle w:val="1"/>
        <w:numPr>
          <w:ilvl w:val="0"/>
          <w:numId w:val="29"/>
        </w:numPr>
      </w:pPr>
      <w:r w:rsidRPr="00970765">
        <w:t>від перевищення допустимого часу струмового перевантаження якірного ланцюга;</w:t>
      </w:r>
    </w:p>
    <w:p w:rsidR="000F70E1" w:rsidRPr="00970765" w:rsidRDefault="000F70E1" w:rsidP="000F70E1">
      <w:pPr>
        <w:pStyle w:val="1"/>
        <w:numPr>
          <w:ilvl w:val="0"/>
          <w:numId w:val="29"/>
        </w:numPr>
      </w:pPr>
      <w:r w:rsidRPr="00970765">
        <w:lastRenderedPageBreak/>
        <w:t>від пробою тиристорів і від зникнення (в тому числі з причини згорання запобіжників) мережевої напруги;</w:t>
      </w:r>
    </w:p>
    <w:p w:rsidR="000F70E1" w:rsidRPr="00970765" w:rsidRDefault="000F70E1" w:rsidP="000F70E1">
      <w:pPr>
        <w:pStyle w:val="1"/>
        <w:numPr>
          <w:ilvl w:val="0"/>
          <w:numId w:val="29"/>
        </w:numPr>
      </w:pPr>
      <w:r w:rsidRPr="00970765">
        <w:t>від перевищення максимального струму якірного ланцюга;</w:t>
      </w:r>
    </w:p>
    <w:p w:rsidR="000F70E1" w:rsidRPr="00970765" w:rsidRDefault="000F70E1" w:rsidP="000F70E1">
      <w:pPr>
        <w:pStyle w:val="1"/>
        <w:numPr>
          <w:ilvl w:val="0"/>
          <w:numId w:val="29"/>
        </w:numPr>
      </w:pPr>
      <w:r w:rsidRPr="00970765">
        <w:t>від обриву ланцюга збудження двигуна крім випадку підключення зі зворотним зв'язком по ЕРС;</w:t>
      </w:r>
    </w:p>
    <w:p w:rsidR="000F70E1" w:rsidRPr="00970765" w:rsidRDefault="000F70E1" w:rsidP="000F70E1">
      <w:pPr>
        <w:pStyle w:val="1"/>
        <w:numPr>
          <w:ilvl w:val="0"/>
          <w:numId w:val="29"/>
        </w:numPr>
      </w:pPr>
      <w:r w:rsidRPr="00970765">
        <w:t>від неправильного чергування фаз мережі живлення в ланцюзі управління.</w:t>
      </w:r>
    </w:p>
    <w:p w:rsidR="000F70E1" w:rsidRPr="00970765" w:rsidRDefault="000F70E1" w:rsidP="000F70E1">
      <w:pPr>
        <w:pStyle w:val="1"/>
      </w:pPr>
      <w:r w:rsidRPr="00970765">
        <w:t>Стенд дозволяє проводити наступні лабораторні роботи:</w:t>
      </w:r>
    </w:p>
    <w:p w:rsidR="000F70E1" w:rsidRPr="00970765" w:rsidRDefault="000F70E1" w:rsidP="000F70E1">
      <w:pPr>
        <w:pStyle w:val="1"/>
      </w:pPr>
      <w:r w:rsidRPr="00970765">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0F70E1" w:rsidRPr="00970765" w:rsidRDefault="000F70E1" w:rsidP="000F70E1">
      <w:pPr>
        <w:pStyle w:val="1"/>
      </w:pPr>
      <w:r w:rsidRPr="00970765">
        <w:t>Елементи проектування логічних систем управління електроприводів.</w:t>
      </w:r>
    </w:p>
    <w:p w:rsidR="000F70E1" w:rsidRPr="00970765" w:rsidRDefault="000F70E1" w:rsidP="000F70E1">
      <w:pPr>
        <w:pStyle w:val="1"/>
      </w:pPr>
      <w:r w:rsidRPr="00970765">
        <w:t>Дослідження системи автоматичного керування електроприводом постійного струму.</w:t>
      </w:r>
    </w:p>
    <w:p w:rsidR="000F70E1" w:rsidRPr="00970765" w:rsidRDefault="000F70E1" w:rsidP="000F70E1">
      <w:pPr>
        <w:pStyle w:val="1"/>
      </w:pPr>
      <w:r w:rsidRPr="00970765">
        <w:t>Автоматичне керування пуском двигуна постійного струму в функції часу і динамічним гальмуванням в функції швидкості.</w:t>
      </w:r>
    </w:p>
    <w:p w:rsidR="000F70E1" w:rsidRPr="00970765" w:rsidRDefault="000F70E1" w:rsidP="000F70E1">
      <w:pPr>
        <w:pStyle w:val="1"/>
      </w:pPr>
      <w:r w:rsidRPr="00970765">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0F70E1" w:rsidRPr="00970765" w:rsidRDefault="000F70E1" w:rsidP="000F70E1">
      <w:pPr>
        <w:pStyle w:val="1"/>
      </w:pPr>
      <w:r w:rsidRPr="00970765">
        <w:t>Елементи проектування логічних систем управління електроприводів.</w:t>
      </w:r>
    </w:p>
    <w:p w:rsidR="000F70E1" w:rsidRPr="00970765" w:rsidRDefault="000F70E1" w:rsidP="000F70E1">
      <w:pPr>
        <w:pStyle w:val="1"/>
      </w:pPr>
      <w:r w:rsidRPr="00970765">
        <w:t>Дослідження системи автоматичного керування електроприводом постійного струму.</w:t>
      </w:r>
    </w:p>
    <w:p w:rsidR="000F70E1" w:rsidRPr="00970765" w:rsidRDefault="000F70E1" w:rsidP="000F70E1">
      <w:pPr>
        <w:pStyle w:val="1"/>
      </w:pPr>
      <w:r w:rsidRPr="00970765">
        <w:t>Автоматичне керування пуском двигуна постійного струму в функції часу і динамічним гальмуванням в функції швидкості.</w:t>
      </w:r>
    </w:p>
    <w:p w:rsidR="000F70E1" w:rsidRPr="00970765" w:rsidRDefault="000F70E1" w:rsidP="000F70E1">
      <w:pPr>
        <w:pStyle w:val="Heading2"/>
      </w:pPr>
      <w:bookmarkStart w:id="9" w:name="_Toc530555995"/>
      <w:bookmarkStart w:id="10" w:name="_Toc532032265"/>
      <w:r w:rsidRPr="00970765">
        <w:t>1.2 Багатофункціональний лабораторний стенд для вивчення сучасних методів і засобів керування електроприводами змінного струму.</w:t>
      </w:r>
      <w:bookmarkEnd w:id="9"/>
      <w:bookmarkEnd w:id="10"/>
    </w:p>
    <w:p w:rsidR="000F70E1" w:rsidRPr="00970765" w:rsidRDefault="000F70E1" w:rsidP="000F70E1">
      <w:pPr>
        <w:pStyle w:val="1"/>
      </w:pPr>
      <w:r w:rsidRPr="00970765">
        <w:t xml:space="preserve">Лабораторний практикум призначений для організації експериментального вивчення нових розділів дисциплін спеціальності – </w:t>
      </w:r>
      <w:r w:rsidRPr="00970765">
        <w:lastRenderedPageBreak/>
        <w:t>«Електропривод і автоматизація промислових установок і технологічних комплексів», а також споріднених спеціальностей, спеціалізацій та напрямів.</w:t>
      </w:r>
    </w:p>
    <w:p w:rsidR="000F70E1" w:rsidRPr="00970765" w:rsidRDefault="000F70E1" w:rsidP="000F70E1">
      <w:pPr>
        <w:pStyle w:val="diplomapictures"/>
        <w:rPr>
          <w:noProof w:val="0"/>
        </w:rPr>
      </w:pPr>
      <w:r w:rsidRPr="00970765">
        <w:rPr>
          <w:lang w:val="ru-RU"/>
        </w:rPr>
        <w:drawing>
          <wp:inline distT="0" distB="0" distL="0" distR="0" wp14:anchorId="28EA974B" wp14:editId="4ABAF24F">
            <wp:extent cx="3552190" cy="2664143"/>
            <wp:effectExtent l="0" t="0" r="0" b="3175"/>
            <wp:docPr id="3" name="Picture 3" descr="http://vectorgroup.ru/files/img/stand/2/labstand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vectorgroup.ru/files/img/stand/2/labstand_002.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54932" cy="2666199"/>
                    </a:xfrm>
                    <a:prstGeom prst="rect">
                      <a:avLst/>
                    </a:prstGeom>
                    <a:noFill/>
                    <a:ln>
                      <a:noFill/>
                    </a:ln>
                  </pic:spPr>
                </pic:pic>
              </a:graphicData>
            </a:graphic>
          </wp:inline>
        </w:drawing>
      </w:r>
    </w:p>
    <w:p w:rsidR="000F70E1" w:rsidRPr="00970765" w:rsidRDefault="000F70E1" w:rsidP="000F70E1">
      <w:pPr>
        <w:pStyle w:val="diplomapictures"/>
        <w:rPr>
          <w:noProof w:val="0"/>
        </w:rPr>
      </w:pPr>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1</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2</w:t>
      </w:r>
      <w:r w:rsidRPr="00970765">
        <w:rPr>
          <w:noProof w:val="0"/>
        </w:rPr>
        <w:fldChar w:fldCharType="end"/>
      </w:r>
      <w:del w:id="11" w:author="Пользователь Windows" w:date="2018-12-08T09:09:00Z">
        <w:r w:rsidRPr="00970765" w:rsidDel="0040770A">
          <w:rPr>
            <w:noProof w:val="0"/>
          </w:rPr>
          <w:fldChar w:fldCharType="begin"/>
        </w:r>
        <w:r w:rsidRPr="00970765" w:rsidDel="0040770A">
          <w:rPr>
            <w:noProof w:val="0"/>
          </w:rPr>
          <w:delInstrText xml:space="preserve"> STYLEREF 1 \s </w:delInstrText>
        </w:r>
        <w:r w:rsidRPr="00970765" w:rsidDel="0040770A">
          <w:rPr>
            <w:noProof w:val="0"/>
          </w:rPr>
          <w:fldChar w:fldCharType="separate"/>
        </w:r>
        <w:r w:rsidRPr="00970765" w:rsidDel="0040770A">
          <w:delText>1</w:delText>
        </w:r>
        <w:r w:rsidRPr="00970765" w:rsidDel="0040770A">
          <w:rPr>
            <w:noProof w:val="0"/>
          </w:rPr>
          <w:fldChar w:fldCharType="end"/>
        </w:r>
        <w:r w:rsidRPr="00970765" w:rsidDel="0040770A">
          <w:rPr>
            <w:noProof w:val="0"/>
          </w:rPr>
          <w:delText>.</w:delText>
        </w:r>
        <w:r w:rsidRPr="00970765" w:rsidDel="0040770A">
          <w:rPr>
            <w:noProof w:val="0"/>
          </w:rPr>
          <w:fldChar w:fldCharType="begin"/>
        </w:r>
        <w:r w:rsidRPr="00970765" w:rsidDel="0040770A">
          <w:rPr>
            <w:noProof w:val="0"/>
          </w:rPr>
          <w:delInstrText xml:space="preserve"> SEQ Figure \* ARABIC \s 1 </w:delInstrText>
        </w:r>
        <w:r w:rsidRPr="00970765" w:rsidDel="0040770A">
          <w:rPr>
            <w:noProof w:val="0"/>
          </w:rPr>
          <w:fldChar w:fldCharType="separate"/>
        </w:r>
        <w:r w:rsidRPr="00970765" w:rsidDel="0040770A">
          <w:delText>2</w:delText>
        </w:r>
        <w:r w:rsidRPr="00970765" w:rsidDel="0040770A">
          <w:rPr>
            <w:noProof w:val="0"/>
          </w:rPr>
          <w:fldChar w:fldCharType="end"/>
        </w:r>
      </w:del>
      <w:del w:id="12" w:author="Пользователь Windows" w:date="2018-12-08T00:36:00Z">
        <w:r w:rsidRPr="00970765" w:rsidDel="00D81C83">
          <w:rPr>
            <w:noProof w:val="0"/>
          </w:rPr>
          <w:fldChar w:fldCharType="begin"/>
        </w:r>
        <w:r w:rsidRPr="00970765" w:rsidDel="00D81C83">
          <w:rPr>
            <w:noProof w:val="0"/>
          </w:rPr>
          <w:delInstrText xml:space="preserve"> STYLEREF 1 \s </w:delInstrText>
        </w:r>
        <w:r w:rsidRPr="00970765" w:rsidDel="00D81C83">
          <w:rPr>
            <w:noProof w:val="0"/>
          </w:rPr>
          <w:fldChar w:fldCharType="separate"/>
        </w:r>
        <w:r w:rsidRPr="00970765" w:rsidDel="00D81C83">
          <w:delText>1</w:delText>
        </w:r>
        <w:r w:rsidRPr="00970765" w:rsidDel="00D81C83">
          <w:rPr>
            <w:noProof w:val="0"/>
          </w:rPr>
          <w:fldChar w:fldCharType="end"/>
        </w:r>
        <w:r w:rsidRPr="00970765" w:rsidDel="00D81C83">
          <w:rPr>
            <w:noProof w:val="0"/>
          </w:rPr>
          <w:delText>.</w:delText>
        </w:r>
        <w:r w:rsidRPr="00970765" w:rsidDel="00D81C83">
          <w:rPr>
            <w:noProof w:val="0"/>
          </w:rPr>
          <w:fldChar w:fldCharType="begin"/>
        </w:r>
        <w:r w:rsidRPr="00970765" w:rsidDel="00D81C83">
          <w:rPr>
            <w:noProof w:val="0"/>
          </w:rPr>
          <w:delInstrText xml:space="preserve"> SEQ Figure \* ARABIC \s 1 </w:delInstrText>
        </w:r>
        <w:r w:rsidRPr="00970765" w:rsidDel="00D81C83">
          <w:rPr>
            <w:noProof w:val="0"/>
          </w:rPr>
          <w:fldChar w:fldCharType="separate"/>
        </w:r>
        <w:r w:rsidRPr="00970765" w:rsidDel="00D81C83">
          <w:delText>2</w:delText>
        </w:r>
        <w:r w:rsidRPr="00970765" w:rsidDel="00D81C83">
          <w:rPr>
            <w:noProof w:val="0"/>
          </w:rPr>
          <w:fldChar w:fldCharType="end"/>
        </w:r>
      </w:del>
      <w:del w:id="13" w:author="Пользователь Windows" w:date="2018-12-08T00:31:00Z">
        <w:r w:rsidRPr="00970765" w:rsidDel="00510FCD">
          <w:rPr>
            <w:noProof w:val="0"/>
          </w:rPr>
          <w:fldChar w:fldCharType="begin"/>
        </w:r>
        <w:r w:rsidRPr="00970765" w:rsidDel="00510FCD">
          <w:rPr>
            <w:noProof w:val="0"/>
          </w:rPr>
          <w:delInstrText xml:space="preserve"> STYLEREF 1 \s </w:delInstrText>
        </w:r>
        <w:r w:rsidRPr="00970765" w:rsidDel="00510FCD">
          <w:rPr>
            <w:noProof w:val="0"/>
          </w:rPr>
          <w:fldChar w:fldCharType="separate"/>
        </w:r>
        <w:r w:rsidRPr="00970765" w:rsidDel="00510FCD">
          <w:delText>1</w:delText>
        </w:r>
        <w:r w:rsidRPr="00970765" w:rsidDel="00510FCD">
          <w:rPr>
            <w:noProof w:val="0"/>
          </w:rPr>
          <w:fldChar w:fldCharType="end"/>
        </w:r>
        <w:r w:rsidRPr="00970765" w:rsidDel="00510FCD">
          <w:rPr>
            <w:noProof w:val="0"/>
          </w:rPr>
          <w:delText>.</w:delText>
        </w:r>
        <w:r w:rsidRPr="00970765" w:rsidDel="00510FCD">
          <w:rPr>
            <w:noProof w:val="0"/>
          </w:rPr>
          <w:fldChar w:fldCharType="begin"/>
        </w:r>
        <w:r w:rsidRPr="00970765" w:rsidDel="00510FCD">
          <w:rPr>
            <w:noProof w:val="0"/>
          </w:rPr>
          <w:delInstrText xml:space="preserve"> SEQ Figure \* ARABIC \s 1 </w:delInstrText>
        </w:r>
        <w:r w:rsidRPr="00970765" w:rsidDel="00510FCD">
          <w:rPr>
            <w:noProof w:val="0"/>
          </w:rPr>
          <w:fldChar w:fldCharType="separate"/>
        </w:r>
        <w:r w:rsidRPr="00970765" w:rsidDel="00510FCD">
          <w:delText>2</w:delText>
        </w:r>
        <w:r w:rsidRPr="00970765" w:rsidDel="00510FCD">
          <w:rPr>
            <w:noProof w:val="0"/>
          </w:rPr>
          <w:fldChar w:fldCharType="end"/>
        </w:r>
      </w:del>
      <w:r w:rsidRPr="00970765">
        <w:rPr>
          <w:noProof w:val="0"/>
        </w:rPr>
        <w:t xml:space="preserve"> – Багатофункціональний лабораторний стенд для вивчення сучасних методів і засобів керування електроприводами змінного струму.</w:t>
      </w:r>
    </w:p>
    <w:p w:rsidR="000F70E1" w:rsidRPr="00970765" w:rsidRDefault="000F70E1" w:rsidP="000F70E1">
      <w:pPr>
        <w:pStyle w:val="1"/>
      </w:pPr>
      <w:r w:rsidRPr="00970765">
        <w:t>Перелік навчальних і дослідницьких робіт з сучасних проблем електроприводу змінного струму і автоматизації, виконуваних на стенді:</w:t>
      </w:r>
    </w:p>
    <w:p w:rsidR="000F70E1" w:rsidRPr="00970765" w:rsidRDefault="000F70E1" w:rsidP="000F70E1">
      <w:pPr>
        <w:pStyle w:val="1"/>
        <w:numPr>
          <w:ilvl w:val="0"/>
          <w:numId w:val="30"/>
        </w:numPr>
        <w:ind w:left="0" w:firstLine="0"/>
      </w:pPr>
      <w:r w:rsidRPr="00970765">
        <w:t>дослідження статичних і динамічних характеристик СДПМ:</w:t>
      </w:r>
    </w:p>
    <w:p w:rsidR="000F70E1" w:rsidRPr="00970765" w:rsidRDefault="000F70E1" w:rsidP="000F70E1">
      <w:pPr>
        <w:pStyle w:val="1"/>
        <w:numPr>
          <w:ilvl w:val="0"/>
          <w:numId w:val="30"/>
        </w:numPr>
        <w:ind w:left="0" w:firstLine="0"/>
      </w:pPr>
      <w:r w:rsidRPr="00970765">
        <w:t>частотне керування ад з довільно задається u / f характеристикою;</w:t>
      </w:r>
    </w:p>
    <w:p w:rsidR="000F70E1" w:rsidRPr="00970765" w:rsidRDefault="000F70E1" w:rsidP="000F70E1">
      <w:pPr>
        <w:pStyle w:val="1"/>
        <w:numPr>
          <w:ilvl w:val="0"/>
          <w:numId w:val="30"/>
        </w:numPr>
        <w:ind w:left="0" w:firstLine="0"/>
      </w:pPr>
      <w:r w:rsidRPr="00970765">
        <w:t>частотне управління ад із зворотними зв'язками по струму, з спостерігачем стану, з компенсацією ковзання, з регулятором ЕРС та швидкості;</w:t>
      </w:r>
    </w:p>
    <w:p w:rsidR="000F70E1" w:rsidRPr="00970765" w:rsidRDefault="000F70E1" w:rsidP="000F70E1">
      <w:pPr>
        <w:pStyle w:val="1"/>
        <w:numPr>
          <w:ilvl w:val="0"/>
          <w:numId w:val="30"/>
        </w:numPr>
        <w:ind w:left="0" w:firstLine="0"/>
      </w:pPr>
      <w:r w:rsidRPr="00970765">
        <w:t>адаптивне-векторне керування СДПМ електроприводом з датчиком швидкості та положення;</w:t>
      </w:r>
    </w:p>
    <w:p w:rsidR="000F70E1" w:rsidRPr="00970765" w:rsidRDefault="000F70E1" w:rsidP="000F70E1">
      <w:pPr>
        <w:pStyle w:val="1"/>
        <w:numPr>
          <w:ilvl w:val="0"/>
          <w:numId w:val="30"/>
        </w:numPr>
        <w:ind w:left="0" w:firstLine="0"/>
      </w:pPr>
      <w:r w:rsidRPr="00970765">
        <w:t>адаптивне-векторне керування СДПМ електроприводом без датчика швидкості та положення;</w:t>
      </w:r>
    </w:p>
    <w:p w:rsidR="000F70E1" w:rsidRPr="00970765" w:rsidRDefault="000F70E1" w:rsidP="000F70E1">
      <w:pPr>
        <w:pStyle w:val="1"/>
        <w:numPr>
          <w:ilvl w:val="0"/>
          <w:numId w:val="30"/>
        </w:numPr>
        <w:ind w:left="0" w:firstLine="0"/>
      </w:pPr>
      <w:r w:rsidRPr="00970765">
        <w:t>адаптивне-векторне керування синхронним електроприводом з датчиком швидкості та положення;</w:t>
      </w:r>
    </w:p>
    <w:p w:rsidR="000F70E1" w:rsidRPr="00970765" w:rsidRDefault="000F70E1" w:rsidP="000F70E1">
      <w:pPr>
        <w:pStyle w:val="1"/>
        <w:numPr>
          <w:ilvl w:val="0"/>
          <w:numId w:val="30"/>
        </w:numPr>
        <w:ind w:left="0" w:firstLine="0"/>
      </w:pPr>
      <w:r w:rsidRPr="00970765">
        <w:t>адаптивне-векторне керування синхронним електроприводом без датчика швидкості та положення;</w:t>
      </w:r>
    </w:p>
    <w:p w:rsidR="000F70E1" w:rsidRPr="00970765" w:rsidRDefault="000F70E1" w:rsidP="000F70E1">
      <w:pPr>
        <w:pStyle w:val="1"/>
        <w:numPr>
          <w:ilvl w:val="0"/>
          <w:numId w:val="30"/>
        </w:numPr>
        <w:ind w:left="0" w:firstLine="0"/>
      </w:pPr>
      <w:r w:rsidRPr="00970765">
        <w:t>регулювання електромагнітного моменту;</w:t>
      </w:r>
    </w:p>
    <w:p w:rsidR="000F70E1" w:rsidRPr="00970765" w:rsidRDefault="000F70E1" w:rsidP="000F70E1">
      <w:pPr>
        <w:pStyle w:val="1"/>
        <w:numPr>
          <w:ilvl w:val="0"/>
          <w:numId w:val="30"/>
        </w:numPr>
        <w:ind w:left="0" w:firstLine="0"/>
      </w:pPr>
      <w:r w:rsidRPr="00970765">
        <w:lastRenderedPageBreak/>
        <w:t>регулювання струму статора.</w:t>
      </w:r>
    </w:p>
    <w:p w:rsidR="000F70E1" w:rsidRPr="00970765" w:rsidRDefault="000F70E1" w:rsidP="000F70E1">
      <w:pPr>
        <w:pStyle w:val="1"/>
        <w:numPr>
          <w:ilvl w:val="0"/>
          <w:numId w:val="30"/>
        </w:numPr>
        <w:ind w:left="0" w:firstLine="0"/>
      </w:pPr>
      <w:r w:rsidRPr="00970765">
        <w:t>дослідження теплових режимів роботи IGBT-модуля в складі ПЧ з вимірюванням температури підкладки модуля і обчисленням температури кристалів по динамічній теплової моделі, яка працює в реальному часі.</w:t>
      </w:r>
    </w:p>
    <w:p w:rsidR="000F70E1" w:rsidRPr="00970765" w:rsidRDefault="000F70E1" w:rsidP="000F70E1">
      <w:pPr>
        <w:pStyle w:val="1"/>
        <w:numPr>
          <w:ilvl w:val="0"/>
          <w:numId w:val="30"/>
        </w:numPr>
        <w:ind w:left="0" w:firstLine="0"/>
      </w:pPr>
      <w:r w:rsidRPr="00970765">
        <w:t>дослідження характеристик і алгоритмів управління рекуперативного IGBT- випрямляча (активного фільтра) - опція.</w:t>
      </w:r>
    </w:p>
    <w:p w:rsidR="000F70E1" w:rsidRPr="00970765" w:rsidRDefault="000F70E1" w:rsidP="000F70E1">
      <w:pPr>
        <w:pStyle w:val="1"/>
        <w:numPr>
          <w:ilvl w:val="0"/>
          <w:numId w:val="30"/>
        </w:numPr>
        <w:ind w:left="0" w:firstLine="0"/>
      </w:pPr>
      <w:r w:rsidRPr="00970765">
        <w:t>дослідження спеціальних режимів роботи електроприводів змінного струму</w:t>
      </w:r>
    </w:p>
    <w:p w:rsidR="000F70E1" w:rsidRPr="00970765" w:rsidRDefault="000F70E1" w:rsidP="000F70E1">
      <w:pPr>
        <w:pStyle w:val="1"/>
        <w:numPr>
          <w:ilvl w:val="0"/>
          <w:numId w:val="30"/>
        </w:numPr>
        <w:ind w:left="0" w:firstLine="0"/>
      </w:pPr>
      <w:r w:rsidRPr="00970765">
        <w:t>автоматичне налаштування системи керування на параметри силового каналу приводу</w:t>
      </w:r>
    </w:p>
    <w:p w:rsidR="000F70E1" w:rsidRPr="00970765" w:rsidRDefault="000F70E1" w:rsidP="000F70E1">
      <w:pPr>
        <w:pStyle w:val="1"/>
        <w:numPr>
          <w:ilvl w:val="0"/>
          <w:numId w:val="30"/>
        </w:numPr>
        <w:ind w:left="0" w:firstLine="0"/>
      </w:pPr>
      <w:r w:rsidRPr="00970765">
        <w:t>адаптація системи управління до зміни параметрів двигуна</w:t>
      </w:r>
    </w:p>
    <w:p w:rsidR="000F70E1" w:rsidRPr="00970765" w:rsidRDefault="000F70E1" w:rsidP="000F70E1">
      <w:pPr>
        <w:pStyle w:val="1"/>
        <w:numPr>
          <w:ilvl w:val="0"/>
          <w:numId w:val="30"/>
        </w:numPr>
        <w:ind w:left="0" w:firstLine="0"/>
      </w:pPr>
      <w:r w:rsidRPr="00970765">
        <w:t>режим пошуку невідомої частоти обертання асинхронного двигуна без датчика швидкості;</w:t>
      </w:r>
    </w:p>
    <w:p w:rsidR="000F70E1" w:rsidRPr="00970765" w:rsidRDefault="000F70E1" w:rsidP="000F70E1">
      <w:pPr>
        <w:pStyle w:val="1"/>
        <w:numPr>
          <w:ilvl w:val="0"/>
          <w:numId w:val="30"/>
        </w:numPr>
        <w:ind w:left="0" w:firstLine="0"/>
      </w:pPr>
      <w:r w:rsidRPr="00970765">
        <w:t>енергозберігаючі режими роботи електроприводу;</w:t>
      </w:r>
    </w:p>
    <w:p w:rsidR="000F70E1" w:rsidRPr="00970765" w:rsidRDefault="000F70E1" w:rsidP="000F70E1">
      <w:pPr>
        <w:pStyle w:val="1"/>
        <w:numPr>
          <w:ilvl w:val="0"/>
          <w:numId w:val="30"/>
        </w:numPr>
        <w:ind w:left="0" w:firstLine="0"/>
      </w:pPr>
      <w:r w:rsidRPr="00970765">
        <w:t>режими м'якого перемикання асинхронного двигуна між ПЧ і мережею (з синхронізацією напруги, з пошуком частоти, з паузою на затухання поля);</w:t>
      </w:r>
    </w:p>
    <w:p w:rsidR="000F70E1" w:rsidRPr="00970765" w:rsidRDefault="000F70E1" w:rsidP="000F70E1">
      <w:pPr>
        <w:pStyle w:val="1"/>
        <w:numPr>
          <w:ilvl w:val="0"/>
          <w:numId w:val="30"/>
        </w:numPr>
        <w:ind w:left="0" w:firstLine="0"/>
      </w:pPr>
      <w:r w:rsidRPr="00970765">
        <w:t>дослідження гальмівних режимів роботи асинхронного електроприводу з перетворювачем частоти (частотний, динамічне, з автоматичним обмеженням темпу гальмування);</w:t>
      </w:r>
    </w:p>
    <w:p w:rsidR="000F70E1" w:rsidRPr="00970765" w:rsidRDefault="000F70E1" w:rsidP="000F70E1">
      <w:pPr>
        <w:pStyle w:val="1"/>
        <w:numPr>
          <w:ilvl w:val="0"/>
          <w:numId w:val="30"/>
        </w:numPr>
        <w:ind w:left="0" w:firstLine="0"/>
      </w:pPr>
      <w:r w:rsidRPr="00970765">
        <w:t>дослідження сучасних видів датчиків швидкості/положення: інкрементального резольвера та синусно-косинусного датчика швидкості;</w:t>
      </w:r>
    </w:p>
    <w:p w:rsidR="000F70E1" w:rsidRPr="00970765" w:rsidRDefault="000F70E1" w:rsidP="000F70E1">
      <w:pPr>
        <w:pStyle w:val="1"/>
        <w:numPr>
          <w:ilvl w:val="0"/>
          <w:numId w:val="30"/>
        </w:numPr>
        <w:ind w:left="0" w:firstLine="0"/>
      </w:pPr>
      <w:r w:rsidRPr="00970765">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 (крани, ліфти, транспортні механізми, турбомеханізми, верстати, вітро-генераторні установки);</w:t>
      </w:r>
    </w:p>
    <w:p w:rsidR="000F70E1" w:rsidRPr="00970765" w:rsidRDefault="000F70E1" w:rsidP="000F70E1">
      <w:pPr>
        <w:pStyle w:val="1"/>
        <w:numPr>
          <w:ilvl w:val="0"/>
          <w:numId w:val="30"/>
        </w:numPr>
        <w:ind w:left="0" w:firstLine="0"/>
      </w:pPr>
      <w:r w:rsidRPr="00970765">
        <w:t>дослідження електромагнітної сумісності системи «живить мережу - ПЧ - двигун» в частині емісії гармонійних складових струму - додаткова опція;</w:t>
      </w:r>
    </w:p>
    <w:p w:rsidR="000F70E1" w:rsidRPr="00970765" w:rsidRDefault="000F70E1" w:rsidP="000F70E1">
      <w:pPr>
        <w:pStyle w:val="1"/>
        <w:numPr>
          <w:ilvl w:val="0"/>
          <w:numId w:val="30"/>
        </w:numPr>
        <w:ind w:left="0" w:firstLine="0"/>
      </w:pPr>
      <w:r w:rsidRPr="00970765">
        <w:t>дослідження електромагнітної сумісності системи «живить мережу - ПЧ - двигун» в частині емісії індустріальних радіоперешкод з різними типами фільтрів - додаткова опція;</w:t>
      </w:r>
    </w:p>
    <w:p w:rsidR="000F70E1" w:rsidRPr="00970765" w:rsidRDefault="000F70E1" w:rsidP="000F70E1">
      <w:pPr>
        <w:pStyle w:val="1"/>
        <w:numPr>
          <w:ilvl w:val="0"/>
          <w:numId w:val="30"/>
        </w:numPr>
        <w:ind w:left="0" w:firstLine="0"/>
      </w:pPr>
      <w:r w:rsidRPr="00970765">
        <w:lastRenderedPageBreak/>
        <w:t>дослідження електромагнітної сумісності системи «живить мережу - рекуперативний випрямляч - ПЧ - двигун» - додаткова опція.</w:t>
      </w:r>
    </w:p>
    <w:p w:rsidR="000F70E1" w:rsidRPr="00970765" w:rsidRDefault="000F70E1" w:rsidP="000F70E1">
      <w:pPr>
        <w:pStyle w:val="1"/>
      </w:pPr>
      <w:r w:rsidRPr="00970765">
        <w:t>Крім вивчення зазначених вище нових методів, засобів і актуальних проблем курування електроприводами змінного струму стенди можуть використовуватися в традиційних лабораторних практикумах по курсам «Електропривод», «Теорія електроприводу», «Перетворювальна техніка», «Системи управління електроприводами», «Комплектний електропривод», «Монтаж і налагодження електроприводів», «Векторне керування електроприводами».</w:t>
      </w:r>
    </w:p>
    <w:p w:rsidR="000F70E1" w:rsidRPr="00970765" w:rsidRDefault="000F70E1" w:rsidP="000F70E1">
      <w:pPr>
        <w:pStyle w:val="1"/>
      </w:pPr>
      <w:r w:rsidRPr="00970765">
        <w:t>Обладнання стенда представлено в (табл.1).</w:t>
      </w:r>
    </w:p>
    <w:p w:rsidR="000F70E1" w:rsidRPr="00970765" w:rsidRDefault="000F70E1" w:rsidP="000F70E1">
      <w:pPr>
        <w:pStyle w:val="tablecaption"/>
      </w:pPr>
      <w:bookmarkStart w:id="14" w:name="_Toc528649576"/>
      <w:bookmarkStart w:id="15" w:name="_Toc528662573"/>
      <w:bookmarkStart w:id="16" w:name="_Toc530555996"/>
      <w:r w:rsidRPr="00970765">
        <w:t>Таблиця 1.1 – Комплект основного обладнання стенда</w:t>
      </w:r>
      <w:bookmarkEnd w:id="14"/>
      <w:bookmarkEnd w:id="15"/>
      <w:bookmarkEnd w:id="16"/>
    </w:p>
    <w:tbl>
      <w:tblPr>
        <w:tblW w:w="949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7229"/>
        <w:gridCol w:w="1418"/>
      </w:tblGrid>
      <w:tr w:rsidR="000F70E1" w:rsidRPr="00970765" w:rsidTr="003320C8">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bookmarkStart w:id="17" w:name="_Toc528649577"/>
            <w:bookmarkStart w:id="18" w:name="_Toc528662574"/>
            <w:bookmarkStart w:id="19" w:name="_Toc530555997"/>
            <w:r w:rsidRPr="00970765">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Кількість</w:t>
            </w:r>
          </w:p>
        </w:tc>
      </w:tr>
      <w:tr w:rsidR="000F70E1" w:rsidRPr="00970765" w:rsidTr="003320C8">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Перетворювач частоти ЭПВ-10</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2</w:t>
            </w:r>
          </w:p>
        </w:tc>
      </w:tr>
      <w:tr w:rsidR="000F70E1" w:rsidRPr="00970765" w:rsidTr="003320C8">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Реактор мережевий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2</w:t>
            </w:r>
          </w:p>
        </w:tc>
      </w:tr>
      <w:tr w:rsidR="000F70E1" w:rsidRPr="00970765" w:rsidTr="003320C8">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Гальмівні резистори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2</w:t>
            </w:r>
          </w:p>
        </w:tc>
      </w:tr>
      <w:tr w:rsidR="000F70E1" w:rsidRPr="00970765" w:rsidTr="003320C8">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Асинхронний двигун 0.8 кВт, 2.0 Н*м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1</w:t>
            </w:r>
          </w:p>
        </w:tc>
      </w:tr>
      <w:tr w:rsidR="000F70E1" w:rsidRPr="00970765" w:rsidTr="003320C8">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5</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Синхронний двигун 1.5 кВт, 2.4 Н*м с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1</w:t>
            </w:r>
          </w:p>
        </w:tc>
      </w:tr>
      <w:tr w:rsidR="000F70E1" w:rsidRPr="00970765" w:rsidTr="003320C8">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6</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Механічна частина стенда (платформа, фланець, з’єднуюча муфта, каркас)</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1</w:t>
            </w:r>
          </w:p>
        </w:tc>
      </w:tr>
      <w:tr w:rsidR="000F70E1" w:rsidRPr="00970765" w:rsidTr="003320C8">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7</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Пускове та комутаційне обладнання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1</w:t>
            </w:r>
          </w:p>
        </w:tc>
      </w:tr>
      <w:tr w:rsidR="000F70E1" w:rsidRPr="00970765" w:rsidTr="003320C8">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8</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Блок керування стендом</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1</w:t>
            </w:r>
          </w:p>
        </w:tc>
      </w:tr>
      <w:tr w:rsidR="000F70E1" w:rsidRPr="00970765" w:rsidTr="003320C8">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9</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Частина електрообладнання з елементами електричних з’єднань.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1</w:t>
            </w:r>
          </w:p>
        </w:tc>
      </w:tr>
      <w:tr w:rsidR="000F70E1" w:rsidRPr="00970765" w:rsidTr="003320C8">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10</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Додаткова система давачів (2 давача струму, 2 давача напруги)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1</w:t>
            </w:r>
          </w:p>
        </w:tc>
      </w:tr>
      <w:tr w:rsidR="000F70E1" w:rsidRPr="00970765" w:rsidTr="003320C8">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11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Вимірювальні прилади:</w:t>
            </w:r>
          </w:p>
          <w:p w:rsidR="000F70E1" w:rsidRPr="00970765" w:rsidRDefault="000F70E1" w:rsidP="003320C8">
            <w:pPr>
              <w:pStyle w:val="tabletextstyle"/>
            </w:pPr>
            <w:r w:rsidRPr="00970765">
              <w:t>Засіб збору даних (16каналів, 14 розрядів, 400 кГц/канал)</w:t>
            </w:r>
          </w:p>
          <w:p w:rsidR="000F70E1" w:rsidRPr="00970765" w:rsidRDefault="000F70E1" w:rsidP="003320C8">
            <w:pPr>
              <w:pStyle w:val="tabletextstyle"/>
            </w:pPr>
            <w:r w:rsidRPr="00970765">
              <w:t>Засіб цифрової індикації швидкості / положення</w:t>
            </w:r>
          </w:p>
          <w:p w:rsidR="000F70E1" w:rsidRPr="00970765" w:rsidRDefault="000F70E1" w:rsidP="003320C8">
            <w:pPr>
              <w:pStyle w:val="tabletextstyle"/>
            </w:pPr>
            <w:r w:rsidRPr="00970765">
              <w:t>Цифрові вольтметри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5</w:t>
            </w:r>
          </w:p>
        </w:tc>
      </w:tr>
      <w:tr w:rsidR="000F70E1" w:rsidRPr="00970765" w:rsidTr="003320C8">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12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Засіб формування керуючих сигналів</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1</w:t>
            </w:r>
          </w:p>
        </w:tc>
      </w:tr>
      <w:tr w:rsidR="000F70E1" w:rsidRPr="00970765" w:rsidTr="003320C8">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13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Персональний комп’ютер</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1</w:t>
            </w:r>
          </w:p>
        </w:tc>
      </w:tr>
    </w:tbl>
    <w:p w:rsidR="000F70E1" w:rsidRPr="00970765" w:rsidRDefault="000F70E1" w:rsidP="000F70E1">
      <w:pPr>
        <w:pStyle w:val="tablecaption"/>
      </w:pPr>
      <w:r w:rsidRPr="00970765">
        <w:t>Таблиця 1.2 – Комплект додаткового обладнання стенда.</w:t>
      </w:r>
      <w:bookmarkEnd w:id="17"/>
      <w:bookmarkEnd w:id="18"/>
      <w:bookmarkEnd w:id="19"/>
    </w:p>
    <w:tbl>
      <w:tblPr>
        <w:tblW w:w="9490" w:type="dxa"/>
        <w:jc w:val="center"/>
        <w:tblBorders>
          <w:top w:val="outset" w:sz="6" w:space="0" w:color="auto"/>
          <w:left w:val="outset" w:sz="6" w:space="0" w:color="auto"/>
          <w:bottom w:val="outset" w:sz="6" w:space="0" w:color="auto"/>
          <w:right w:val="outset" w:sz="6" w:space="0" w:color="auto"/>
        </w:tblBorders>
        <w:shd w:val="clear" w:color="auto" w:fill="FFFFFF"/>
        <w:tblLayout w:type="fixed"/>
        <w:tblCellMar>
          <w:left w:w="0" w:type="dxa"/>
          <w:right w:w="0" w:type="dxa"/>
        </w:tblCellMar>
        <w:tblLook w:val="04A0" w:firstRow="1" w:lastRow="0" w:firstColumn="1" w:lastColumn="0" w:noHBand="0" w:noVBand="1"/>
      </w:tblPr>
      <w:tblGrid>
        <w:gridCol w:w="850"/>
        <w:gridCol w:w="7222"/>
        <w:gridCol w:w="1418"/>
      </w:tblGrid>
      <w:tr w:rsidR="000F70E1" w:rsidRPr="00970765" w:rsidTr="003320C8">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Кількість</w:t>
            </w:r>
          </w:p>
        </w:tc>
      </w:tr>
      <w:tr w:rsidR="000F70E1" w:rsidRPr="00970765" w:rsidTr="003320C8">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jc w:val="center"/>
            </w:pPr>
            <w:r w:rsidRPr="00970765">
              <w:t>1</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Додаткове перетворююче устаткування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spacing w:line="240" w:lineRule="auto"/>
            </w:pPr>
            <w:r w:rsidRPr="00970765">
              <w:t>2</w:t>
            </w:r>
          </w:p>
        </w:tc>
      </w:tr>
      <w:tr w:rsidR="000F70E1" w:rsidRPr="00970765" w:rsidTr="003320C8">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jc w:val="center"/>
            </w:pPr>
            <w:r w:rsidRPr="00970765">
              <w:lastRenderedPageBreak/>
              <w:t>2</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Пристрій плавного пуску</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spacing w:line="240" w:lineRule="auto"/>
            </w:pPr>
            <w:r w:rsidRPr="00970765">
              <w:t>1</w:t>
            </w:r>
          </w:p>
        </w:tc>
      </w:tr>
      <w:tr w:rsidR="000F70E1" w:rsidRPr="00970765" w:rsidTr="003320C8">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jc w:val="center"/>
            </w:pPr>
            <w:r w:rsidRPr="00970765">
              <w:t>3</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Рекуперативний випрямляч ЭПВ-16-Р у складі</w:t>
            </w:r>
          </w:p>
          <w:p w:rsidR="000F70E1" w:rsidRPr="00970765" w:rsidRDefault="000F70E1" w:rsidP="003320C8">
            <w:pPr>
              <w:pStyle w:val="tabletextstyle"/>
            </w:pPr>
            <w:bookmarkStart w:id="20" w:name="_Toc528662575"/>
            <w:r w:rsidRPr="00970765">
              <w:t>блок випрямлення</w:t>
            </w:r>
            <w:bookmarkEnd w:id="20"/>
          </w:p>
          <w:p w:rsidR="000F70E1" w:rsidRPr="00970765" w:rsidRDefault="000F70E1" w:rsidP="003320C8">
            <w:pPr>
              <w:pStyle w:val="tabletextstyle"/>
            </w:pPr>
            <w:bookmarkStart w:id="21" w:name="_Toc528662576"/>
            <w:r w:rsidRPr="00970765">
              <w:t>мережевий дросель</w:t>
            </w:r>
            <w:bookmarkEnd w:id="21"/>
          </w:p>
          <w:p w:rsidR="000F70E1" w:rsidRPr="00970765" w:rsidRDefault="000F70E1" w:rsidP="003320C8">
            <w:pPr>
              <w:pStyle w:val="tabletextstyle"/>
            </w:pPr>
            <w:bookmarkStart w:id="22" w:name="_Toc528662577"/>
            <w:r w:rsidRPr="00970765">
              <w:t>фільтр радіоперешкод класу А</w:t>
            </w:r>
            <w:bookmarkEnd w:id="22"/>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spacing w:line="240" w:lineRule="auto"/>
            </w:pPr>
            <w:r w:rsidRPr="00970765">
              <w:t>1</w:t>
            </w:r>
          </w:p>
        </w:tc>
      </w:tr>
      <w:tr w:rsidR="000F70E1" w:rsidRPr="00970765" w:rsidTr="003320C8">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jc w:val="center"/>
            </w:pPr>
            <w:r w:rsidRPr="00970765">
              <w:t>4</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pStyle w:val="tabletextstyle"/>
            </w:pPr>
            <w:r w:rsidRPr="00970765">
              <w:t>Обладнання для дослідження електромагнітної сумісності:</w:t>
            </w:r>
          </w:p>
          <w:p w:rsidR="000F70E1" w:rsidRPr="00970765" w:rsidRDefault="000F70E1" w:rsidP="003320C8">
            <w:pPr>
              <w:pStyle w:val="tabletextstyle"/>
            </w:pPr>
            <w:r w:rsidRPr="00970765">
              <w:t>синус-фільтр</w:t>
            </w:r>
          </w:p>
          <w:p w:rsidR="000F70E1" w:rsidRPr="00970765" w:rsidRDefault="000F70E1" w:rsidP="003320C8">
            <w:pPr>
              <w:pStyle w:val="tabletextstyle"/>
            </w:pPr>
            <w:r w:rsidRPr="00970765">
              <w:t>фільтр dU / dt</w:t>
            </w:r>
          </w:p>
          <w:p w:rsidR="000F70E1" w:rsidRPr="00970765" w:rsidRDefault="000F70E1" w:rsidP="003320C8">
            <w:pPr>
              <w:pStyle w:val="tabletextstyle"/>
            </w:pPr>
            <w:r w:rsidRPr="00970765">
              <w:t>фільтр радіоперешкод класу В</w:t>
            </w:r>
          </w:p>
          <w:p w:rsidR="000F70E1" w:rsidRPr="00970765" w:rsidRDefault="000F70E1" w:rsidP="003320C8">
            <w:pPr>
              <w:pStyle w:val="tabletextstyle"/>
            </w:pPr>
            <w:r w:rsidRPr="00970765">
              <w:t>еквівалент мережі</w:t>
            </w:r>
          </w:p>
          <w:p w:rsidR="000F70E1" w:rsidRPr="00970765" w:rsidRDefault="000F70E1" w:rsidP="003320C8">
            <w:pPr>
              <w:pStyle w:val="tabletextstyle"/>
            </w:pPr>
            <w:r w:rsidRPr="00970765">
              <w:t>осцилограф цифровий запам'ятовує (4 канали, 200МГц)</w:t>
            </w:r>
          </w:p>
          <w:p w:rsidR="000F70E1" w:rsidRPr="00970765" w:rsidRDefault="000F70E1" w:rsidP="003320C8">
            <w:pPr>
              <w:pStyle w:val="tabletextstyle"/>
            </w:pPr>
            <w:r w:rsidRPr="00970765">
              <w:t>пробник високовольтний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0F70E1" w:rsidRPr="00970765" w:rsidRDefault="000F70E1" w:rsidP="003320C8">
            <w:pPr>
              <w:spacing w:line="240" w:lineRule="auto"/>
            </w:pPr>
            <w:r w:rsidRPr="00970765">
              <w:t>1</w:t>
            </w:r>
          </w:p>
        </w:tc>
      </w:tr>
    </w:tbl>
    <w:p w:rsidR="000F70E1" w:rsidRPr="00970765" w:rsidRDefault="000F70E1" w:rsidP="000F70E1">
      <w:pPr>
        <w:pStyle w:val="1"/>
      </w:pPr>
    </w:p>
    <w:p w:rsidR="000F70E1" w:rsidRPr="00970765" w:rsidRDefault="000F70E1" w:rsidP="000F70E1">
      <w:pPr>
        <w:pStyle w:val="1"/>
      </w:pPr>
      <w:r w:rsidRPr="00970765">
        <w:t>Описаний лабораторний практикум передбачає можливість паралельного виконання лабораторних робіт 4-ма бригадами студентів по 2-4 людини і включає в себе чотири лабораторних стенду в базовій комплектації і один комплект додаткового обладнання.</w:t>
      </w:r>
    </w:p>
    <w:p w:rsidR="000F70E1" w:rsidRPr="00970765" w:rsidRDefault="000F70E1" w:rsidP="000F70E1">
      <w:pPr>
        <w:pStyle w:val="Heading2"/>
      </w:pPr>
      <w:bookmarkStart w:id="23" w:name="_Toc530555998"/>
      <w:bookmarkStart w:id="24" w:name="_Toc532032266"/>
      <w:r w:rsidRPr="00970765">
        <w:t>1.3 Формування вимог до лабораторного стенду</w:t>
      </w:r>
      <w:bookmarkEnd w:id="23"/>
      <w:bookmarkEnd w:id="24"/>
    </w:p>
    <w:p w:rsidR="000F70E1" w:rsidRPr="00970765" w:rsidRDefault="000F70E1" w:rsidP="000F70E1">
      <w:pPr>
        <w:pStyle w:val="1"/>
      </w:pPr>
      <w:r w:rsidRPr="00970765">
        <w:t>Згідно до розглянутих стендів сформуємо вимоги до лабораторної установки що розробляється:</w:t>
      </w:r>
    </w:p>
    <w:p w:rsidR="000F70E1" w:rsidRPr="00970765" w:rsidRDefault="000F70E1" w:rsidP="000F70E1">
      <w:pPr>
        <w:pStyle w:val="1"/>
        <w:numPr>
          <w:ilvl w:val="0"/>
          <w:numId w:val="31"/>
        </w:numPr>
        <w:ind w:left="0" w:firstLine="0"/>
      </w:pPr>
      <w:r w:rsidRPr="00970765">
        <w:t>дослідження статичних і динамічних характеристик СДПМ:</w:t>
      </w:r>
    </w:p>
    <w:p w:rsidR="000F70E1" w:rsidRPr="00970765" w:rsidRDefault="000F70E1" w:rsidP="000F70E1">
      <w:pPr>
        <w:pStyle w:val="1"/>
        <w:numPr>
          <w:ilvl w:val="0"/>
          <w:numId w:val="31"/>
        </w:numPr>
        <w:ind w:left="0" w:firstLine="0"/>
      </w:pPr>
      <w:r w:rsidRPr="00970765">
        <w:t>векторне керування синхронним електроприводом з датчиком швидкості та положення;</w:t>
      </w:r>
    </w:p>
    <w:p w:rsidR="000F70E1" w:rsidRPr="00970765" w:rsidRDefault="000F70E1" w:rsidP="000F70E1">
      <w:pPr>
        <w:pStyle w:val="1"/>
        <w:numPr>
          <w:ilvl w:val="0"/>
          <w:numId w:val="31"/>
        </w:numPr>
        <w:ind w:left="0" w:firstLine="0"/>
      </w:pPr>
      <w:r w:rsidRPr="00970765">
        <w:t>векторне керування синхронним електроприводом без датчика швидкості та положення;</w:t>
      </w:r>
    </w:p>
    <w:p w:rsidR="000F70E1" w:rsidRPr="00970765" w:rsidRDefault="000F70E1" w:rsidP="000F70E1">
      <w:pPr>
        <w:pStyle w:val="1"/>
        <w:numPr>
          <w:ilvl w:val="0"/>
          <w:numId w:val="31"/>
        </w:numPr>
        <w:ind w:left="0" w:firstLine="0"/>
      </w:pPr>
      <w:r w:rsidRPr="00970765">
        <w:t>регулювання електромагнітного моменту;</w:t>
      </w:r>
    </w:p>
    <w:p w:rsidR="000F70E1" w:rsidRPr="00970765" w:rsidRDefault="000F70E1" w:rsidP="000F70E1">
      <w:pPr>
        <w:pStyle w:val="1"/>
        <w:numPr>
          <w:ilvl w:val="0"/>
          <w:numId w:val="31"/>
        </w:numPr>
        <w:ind w:left="0" w:firstLine="0"/>
      </w:pPr>
      <w:r w:rsidRPr="00970765">
        <w:t>регулювання струму статора.</w:t>
      </w:r>
    </w:p>
    <w:p w:rsidR="000F70E1" w:rsidRPr="00970765" w:rsidRDefault="000F70E1" w:rsidP="000F70E1">
      <w:pPr>
        <w:pStyle w:val="1"/>
        <w:numPr>
          <w:ilvl w:val="0"/>
          <w:numId w:val="31"/>
        </w:numPr>
        <w:ind w:left="0" w:firstLine="0"/>
      </w:pPr>
      <w:r w:rsidRPr="00970765">
        <w:t xml:space="preserve">дослідження спеціальних режимів роботи електроприводів змінного струму. </w:t>
      </w:r>
    </w:p>
    <w:p w:rsidR="000F70E1" w:rsidRPr="00970765" w:rsidRDefault="000F70E1" w:rsidP="000F70E1">
      <w:pPr>
        <w:pStyle w:val="1"/>
        <w:numPr>
          <w:ilvl w:val="0"/>
          <w:numId w:val="31"/>
        </w:numPr>
        <w:ind w:left="0" w:firstLine="0"/>
      </w:pPr>
      <w:r w:rsidRPr="00970765">
        <w:t xml:space="preserve">дослідження функціонування електроприводу при здійсненні автоматичного налаштування контурів регулювання; </w:t>
      </w:r>
    </w:p>
    <w:p w:rsidR="000F70E1" w:rsidRPr="00970765" w:rsidRDefault="000F70E1" w:rsidP="000F70E1">
      <w:pPr>
        <w:pStyle w:val="1"/>
        <w:numPr>
          <w:ilvl w:val="0"/>
          <w:numId w:val="31"/>
        </w:numPr>
        <w:ind w:left="0" w:firstLine="0"/>
      </w:pPr>
      <w:r w:rsidRPr="00970765">
        <w:lastRenderedPageBreak/>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p>
    <w:p w:rsidR="000F70E1" w:rsidRPr="00970765" w:rsidRDefault="000F70E1" w:rsidP="000F70E1">
      <w:pPr>
        <w:pStyle w:val="1"/>
        <w:numPr>
          <w:ilvl w:val="0"/>
          <w:numId w:val="31"/>
        </w:numPr>
        <w:ind w:left="0" w:firstLine="0"/>
      </w:pPr>
      <w:r w:rsidRPr="00970765">
        <w:t>дослідження пуску під навантаження</w:t>
      </w:r>
    </w:p>
    <w:p w:rsidR="000F70E1" w:rsidRPr="00970765" w:rsidRDefault="000F70E1" w:rsidP="000F70E1">
      <w:pPr>
        <w:pStyle w:val="1"/>
        <w:rPr>
          <w:i/>
        </w:rPr>
      </w:pPr>
      <w:r w:rsidRPr="00970765">
        <w:t xml:space="preserve">Лабораторний стенд будемо проектувати на базі керуючо-перетворювального пристрою Rexroth IndraDrive C та синхронного двигуна із постійними магнітами </w:t>
      </w:r>
      <w:r w:rsidRPr="00970765">
        <w:rPr>
          <w:i/>
        </w:rPr>
        <w:t>MSK030В</w:t>
      </w:r>
    </w:p>
    <w:p w:rsidR="000F70E1" w:rsidRPr="00970765" w:rsidRDefault="000F70E1" w:rsidP="000F70E1">
      <w:pPr>
        <w:pStyle w:val="tablecaption"/>
      </w:pPr>
      <w:r>
        <w:t>Таблиця 1.2</w:t>
      </w:r>
      <w:r w:rsidRPr="00970765">
        <w:t xml:space="preserve"> – Основні параметри двигуна 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0F70E1" w:rsidRPr="00970765" w:rsidTr="003320C8">
        <w:tc>
          <w:tcPr>
            <w:tcW w:w="3936" w:type="dxa"/>
            <w:shd w:val="clear" w:color="auto" w:fill="auto"/>
          </w:tcPr>
          <w:p w:rsidR="000F70E1" w:rsidRPr="00970765" w:rsidRDefault="000F70E1" w:rsidP="003320C8">
            <w:pPr>
              <w:pStyle w:val="tabletextstyle"/>
            </w:pPr>
            <w:r w:rsidRPr="00970765">
              <w:t>Номінальний струм</w:t>
            </w:r>
          </w:p>
        </w:tc>
        <w:tc>
          <w:tcPr>
            <w:tcW w:w="5476" w:type="dxa"/>
            <w:shd w:val="clear" w:color="auto" w:fill="auto"/>
          </w:tcPr>
          <w:p w:rsidR="000F70E1" w:rsidRPr="00970765" w:rsidRDefault="000F70E1" w:rsidP="003320C8">
            <w:pPr>
              <w:pStyle w:val="tabletextstyle"/>
            </w:pPr>
            <w:r w:rsidRPr="00970765">
              <w:object w:dxaOrig="11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8.75pt" o:ole="">
                  <v:imagedata r:id="rId7" o:title=""/>
                </v:shape>
                <o:OLEObject Type="Embed" ProgID="Equation.DSMT4" ShapeID="_x0000_i1025" DrawAspect="Content" ObjectID="_1605943249" r:id="rId8"/>
              </w:object>
            </w:r>
          </w:p>
        </w:tc>
      </w:tr>
      <w:tr w:rsidR="000F70E1" w:rsidRPr="00970765" w:rsidTr="003320C8">
        <w:tc>
          <w:tcPr>
            <w:tcW w:w="3936" w:type="dxa"/>
            <w:shd w:val="clear" w:color="auto" w:fill="auto"/>
          </w:tcPr>
          <w:p w:rsidR="000F70E1" w:rsidRPr="00970765" w:rsidRDefault="000F70E1" w:rsidP="003320C8">
            <w:pPr>
              <w:pStyle w:val="tabletextstyle"/>
            </w:pPr>
            <w:r w:rsidRPr="00970765">
              <w:t>Номінальна напруга</w:t>
            </w:r>
          </w:p>
        </w:tc>
        <w:tc>
          <w:tcPr>
            <w:tcW w:w="5476" w:type="dxa"/>
            <w:shd w:val="clear" w:color="auto" w:fill="auto"/>
          </w:tcPr>
          <w:p w:rsidR="000F70E1" w:rsidRPr="00970765" w:rsidRDefault="000F70E1" w:rsidP="003320C8">
            <w:pPr>
              <w:pStyle w:val="tabletextstyle"/>
            </w:pPr>
            <w:r w:rsidRPr="00970765">
              <w:object w:dxaOrig="1740" w:dyaOrig="380">
                <v:shape id="_x0000_i1026" type="#_x0000_t75" style="width:86.25pt;height:18.75pt" o:ole="">
                  <v:imagedata r:id="rId9" o:title=""/>
                </v:shape>
                <o:OLEObject Type="Embed" ProgID="Equation.DSMT4" ShapeID="_x0000_i1026" DrawAspect="Content" ObjectID="_1605943250" r:id="rId10"/>
              </w:object>
            </w:r>
          </w:p>
        </w:tc>
      </w:tr>
      <w:tr w:rsidR="000F70E1" w:rsidRPr="00970765" w:rsidTr="003320C8">
        <w:tc>
          <w:tcPr>
            <w:tcW w:w="3936" w:type="dxa"/>
            <w:shd w:val="clear" w:color="auto" w:fill="auto"/>
          </w:tcPr>
          <w:p w:rsidR="000F70E1" w:rsidRPr="00970765" w:rsidRDefault="000F70E1" w:rsidP="003320C8">
            <w:pPr>
              <w:pStyle w:val="tabletextstyle"/>
            </w:pPr>
            <w:r w:rsidRPr="00970765">
              <w:t>Номінальний момент</w:t>
            </w:r>
          </w:p>
        </w:tc>
        <w:tc>
          <w:tcPr>
            <w:tcW w:w="5476" w:type="dxa"/>
            <w:shd w:val="clear" w:color="auto" w:fill="auto"/>
          </w:tcPr>
          <w:p w:rsidR="000F70E1" w:rsidRPr="00970765" w:rsidRDefault="000F70E1" w:rsidP="003320C8">
            <w:pPr>
              <w:pStyle w:val="tabletextstyle"/>
            </w:pPr>
            <w:r w:rsidRPr="00970765">
              <w:object w:dxaOrig="1520" w:dyaOrig="380">
                <v:shape id="_x0000_i1027" type="#_x0000_t75" style="width:76.5pt;height:18.75pt" o:ole="">
                  <v:imagedata r:id="rId11" o:title=""/>
                </v:shape>
                <o:OLEObject Type="Embed" ProgID="Equation.DSMT4" ShapeID="_x0000_i1027" DrawAspect="Content" ObjectID="_1605943251" r:id="rId12"/>
              </w:object>
            </w:r>
            <w:r w:rsidRPr="00970765">
              <w:t xml:space="preserve"> </w:t>
            </w:r>
          </w:p>
        </w:tc>
      </w:tr>
      <w:tr w:rsidR="000F70E1" w:rsidRPr="00970765" w:rsidTr="003320C8">
        <w:tc>
          <w:tcPr>
            <w:tcW w:w="3936" w:type="dxa"/>
            <w:shd w:val="clear" w:color="auto" w:fill="auto"/>
          </w:tcPr>
          <w:p w:rsidR="000F70E1" w:rsidRPr="00970765" w:rsidRDefault="000F70E1" w:rsidP="003320C8">
            <w:pPr>
              <w:pStyle w:val="tabletextstyle"/>
            </w:pPr>
            <w:r w:rsidRPr="00970765">
              <w:t>Опір статора</w:t>
            </w:r>
          </w:p>
        </w:tc>
        <w:tc>
          <w:tcPr>
            <w:tcW w:w="5476" w:type="dxa"/>
            <w:shd w:val="clear" w:color="auto" w:fill="auto"/>
          </w:tcPr>
          <w:p w:rsidR="000F70E1" w:rsidRPr="00970765" w:rsidRDefault="000F70E1" w:rsidP="003320C8">
            <w:pPr>
              <w:pStyle w:val="tabletextstyle"/>
            </w:pPr>
            <w:r w:rsidRPr="00970765">
              <w:object w:dxaOrig="1320" w:dyaOrig="360">
                <v:shape id="_x0000_i1028" type="#_x0000_t75" style="width:65.25pt;height:18.75pt" o:ole="">
                  <v:imagedata r:id="rId13" o:title=""/>
                </v:shape>
                <o:OLEObject Type="Embed" ProgID="Equation.DSMT4" ShapeID="_x0000_i1028" DrawAspect="Content" ObjectID="_1605943252" r:id="rId14"/>
              </w:object>
            </w:r>
            <w:r w:rsidRPr="00970765">
              <w:t xml:space="preserve"> </w:t>
            </w:r>
          </w:p>
        </w:tc>
      </w:tr>
      <w:tr w:rsidR="000F70E1" w:rsidRPr="00970765" w:rsidTr="003320C8">
        <w:tc>
          <w:tcPr>
            <w:tcW w:w="3936" w:type="dxa"/>
            <w:shd w:val="clear" w:color="auto" w:fill="auto"/>
          </w:tcPr>
          <w:p w:rsidR="000F70E1" w:rsidRPr="00970765" w:rsidRDefault="000F70E1" w:rsidP="003320C8">
            <w:pPr>
              <w:pStyle w:val="tabletextstyle"/>
            </w:pPr>
            <w:r w:rsidRPr="00970765">
              <w:t>Індуктивність статора</w:t>
            </w:r>
          </w:p>
        </w:tc>
        <w:tc>
          <w:tcPr>
            <w:tcW w:w="5476" w:type="dxa"/>
            <w:shd w:val="clear" w:color="auto" w:fill="auto"/>
          </w:tcPr>
          <w:p w:rsidR="000F70E1" w:rsidRPr="00970765" w:rsidRDefault="000F70E1" w:rsidP="003320C8">
            <w:pPr>
              <w:pStyle w:val="tabletextstyle"/>
            </w:pPr>
            <w:r w:rsidRPr="00970765">
              <w:object w:dxaOrig="1660" w:dyaOrig="360">
                <v:shape id="_x0000_i1029" type="#_x0000_t75" style="width:83.25pt;height:18.75pt" o:ole="">
                  <v:imagedata r:id="rId15" o:title=""/>
                </v:shape>
                <o:OLEObject Type="Embed" ProgID="Equation.DSMT4" ShapeID="_x0000_i1029" DrawAspect="Content" ObjectID="_1605943253" r:id="rId16"/>
              </w:object>
            </w:r>
          </w:p>
        </w:tc>
      </w:tr>
      <w:tr w:rsidR="000F70E1" w:rsidRPr="00970765" w:rsidTr="003320C8">
        <w:tc>
          <w:tcPr>
            <w:tcW w:w="3936" w:type="dxa"/>
            <w:shd w:val="clear" w:color="auto" w:fill="auto"/>
          </w:tcPr>
          <w:p w:rsidR="000F70E1" w:rsidRPr="00970765" w:rsidRDefault="000F70E1" w:rsidP="003320C8">
            <w:pPr>
              <w:pStyle w:val="tabletextstyle"/>
            </w:pPr>
            <w:r w:rsidRPr="00970765">
              <w:t>Момент інерції ротора</w:t>
            </w:r>
          </w:p>
        </w:tc>
        <w:tc>
          <w:tcPr>
            <w:tcW w:w="5476" w:type="dxa"/>
            <w:shd w:val="clear" w:color="auto" w:fill="auto"/>
          </w:tcPr>
          <w:p w:rsidR="000F70E1" w:rsidRPr="00970765" w:rsidRDefault="000F70E1" w:rsidP="003320C8">
            <w:pPr>
              <w:pStyle w:val="tabletextstyle"/>
            </w:pPr>
            <w:r w:rsidRPr="00970765">
              <w:object w:dxaOrig="2180" w:dyaOrig="420">
                <v:shape id="_x0000_i1030" type="#_x0000_t75" style="width:108.75pt;height:21.75pt" o:ole="">
                  <v:imagedata r:id="rId17" o:title=""/>
                </v:shape>
                <o:OLEObject Type="Embed" ProgID="Equation.DSMT4" ShapeID="_x0000_i1030" DrawAspect="Content" ObjectID="_1605943254" r:id="rId18"/>
              </w:object>
            </w:r>
            <w:r w:rsidRPr="00970765">
              <w:t xml:space="preserve"> </w:t>
            </w:r>
          </w:p>
        </w:tc>
      </w:tr>
      <w:tr w:rsidR="000F70E1" w:rsidRPr="00970765" w:rsidTr="003320C8">
        <w:tc>
          <w:tcPr>
            <w:tcW w:w="3936" w:type="dxa"/>
            <w:shd w:val="clear" w:color="auto" w:fill="auto"/>
          </w:tcPr>
          <w:p w:rsidR="000F70E1" w:rsidRPr="00970765" w:rsidRDefault="000F70E1" w:rsidP="003320C8">
            <w:pPr>
              <w:pStyle w:val="tabletextstyle"/>
            </w:pPr>
            <w:r w:rsidRPr="00970765">
              <w:t>Коефіцієнт моменту</w:t>
            </w:r>
          </w:p>
        </w:tc>
        <w:tc>
          <w:tcPr>
            <w:tcW w:w="5476" w:type="dxa"/>
            <w:shd w:val="clear" w:color="auto" w:fill="auto"/>
          </w:tcPr>
          <w:p w:rsidR="000F70E1" w:rsidRPr="00970765" w:rsidRDefault="000F70E1" w:rsidP="003320C8">
            <w:pPr>
              <w:pStyle w:val="tabletextstyle"/>
            </w:pPr>
            <w:r w:rsidRPr="00970765">
              <w:object w:dxaOrig="1100" w:dyaOrig="380">
                <v:shape id="_x0000_i1031" type="#_x0000_t75" style="width:54.75pt;height:19.5pt" o:ole="">
                  <v:imagedata r:id="rId19" o:title=""/>
                </v:shape>
                <o:OLEObject Type="Embed" ProgID="Equation.DSMT4" ShapeID="_x0000_i1031" DrawAspect="Content" ObjectID="_1605943255" r:id="rId20"/>
              </w:object>
            </w:r>
          </w:p>
        </w:tc>
      </w:tr>
    </w:tbl>
    <w:p w:rsidR="000F70E1" w:rsidRPr="00970765" w:rsidRDefault="000F70E1" w:rsidP="000F70E1">
      <w:pPr>
        <w:pStyle w:val="1"/>
      </w:pPr>
    </w:p>
    <w:p w:rsidR="000F70E1" w:rsidRPr="00970765" w:rsidRDefault="000F70E1" w:rsidP="000F70E1">
      <w:pPr>
        <w:pStyle w:val="chapterconclusion"/>
      </w:pPr>
      <w:r w:rsidRPr="00970765">
        <w:lastRenderedPageBreak/>
        <w:t>ВИСНОВКИ ДО РОЗДІЛУ 1</w:t>
      </w:r>
    </w:p>
    <w:p w:rsidR="000F70E1" w:rsidRPr="00970765" w:rsidRDefault="000F70E1" w:rsidP="000F70E1">
      <w:pPr>
        <w:pStyle w:val="1"/>
      </w:pPr>
      <w:r w:rsidRPr="00970765">
        <w:t>Завдяки своїм властивостям сервоприводи знаходять своє застосування в широкому спектрі високоточних систем: координатно-сверлильних станках, системах позиціонування, робототехніці.</w:t>
      </w:r>
    </w:p>
    <w:p w:rsidR="000F70E1" w:rsidRPr="00317282" w:rsidRDefault="000F70E1" w:rsidP="000F70E1">
      <w:pPr>
        <w:pStyle w:val="1"/>
        <w:rPr>
          <w:lang w:val="ru-RU"/>
        </w:rPr>
      </w:pPr>
      <w:r w:rsidRPr="00970765">
        <w:t>Розробка тренувальних комплексів для навчання по роботі з подібним обладнання.</w:t>
      </w:r>
    </w:p>
    <w:p w:rsidR="000F70E1" w:rsidRPr="00970765" w:rsidRDefault="000F70E1" w:rsidP="000F70E1">
      <w:pPr>
        <w:pStyle w:val="1"/>
      </w:pPr>
      <w:r w:rsidRPr="00970765">
        <w:t>В даному розділі було зроблено аналітичний огляд існуючих стендів для дослідження роботи синхронного двигуна з постійними магнітами. Та сформовано основні вимоги для побудови власного стенду.</w:t>
      </w:r>
    </w:p>
    <w:p w:rsidR="000F70E1" w:rsidRPr="00970765" w:rsidRDefault="000F70E1" w:rsidP="000F70E1">
      <w:pPr>
        <w:pStyle w:val="1"/>
      </w:pPr>
      <w:r w:rsidRPr="00970765">
        <w:br w:type="page"/>
      </w:r>
    </w:p>
    <w:p w:rsidR="000F70E1" w:rsidRPr="00970765" w:rsidRDefault="000F70E1" w:rsidP="000F70E1">
      <w:pPr>
        <w:pStyle w:val="Heading1"/>
        <w:numPr>
          <w:ilvl w:val="0"/>
          <w:numId w:val="37"/>
        </w:numPr>
        <w:spacing w:before="480" w:after="240"/>
        <w:ind w:left="0" w:firstLine="0"/>
        <w:jc w:val="center"/>
      </w:pPr>
      <w:bookmarkStart w:id="25" w:name="_Toc532032267"/>
      <w:r w:rsidRPr="00970765">
        <w:lastRenderedPageBreak/>
        <w:t>Векторне керування кутовою швидкістю двомасовою електромеханічною системи на базі СДПМ</w:t>
      </w:r>
      <w:bookmarkEnd w:id="25"/>
    </w:p>
    <w:p w:rsidR="000F70E1" w:rsidRPr="00970765" w:rsidRDefault="000F70E1" w:rsidP="000F70E1">
      <w:pPr>
        <w:pStyle w:val="1"/>
      </w:pPr>
      <w:r w:rsidRPr="00970765">
        <w:t xml:space="preserve">Механічна частина електромеханічної системи  включає в себе всі пов'язані рухомі маси: двигуна, передавального пристрою і виконавчого механізму машини. На роторі двигуна виникає електромагнітний момент М, під дією якого механічна частина приводиться в рух і на робочому органі машини відбувається передбачена технологією механічна робота. </w:t>
      </w:r>
    </w:p>
    <w:p w:rsidR="000F70E1" w:rsidRPr="00970765" w:rsidRDefault="000F70E1" w:rsidP="000F70E1">
      <w:pPr>
        <w:pStyle w:val="1"/>
      </w:pPr>
      <w:r w:rsidRPr="00970765">
        <w:t>Кінематичні схеми відрізняються різноманіттям, однак мають і загальні властивості, які можна встановити за допомогою кінематичної схеми електроприводу.</w:t>
      </w:r>
    </w:p>
    <w:p w:rsidR="000F70E1" w:rsidRPr="00970765" w:rsidRDefault="000F70E1" w:rsidP="000F70E1">
      <w:pPr>
        <w:pStyle w:val="Heading2"/>
      </w:pPr>
      <w:bookmarkStart w:id="26" w:name="_Toc532032268"/>
      <w:r w:rsidRPr="00970765">
        <w:t>2.1</w:t>
      </w:r>
      <w:r w:rsidRPr="00970765">
        <w:tab/>
        <w:t>Розрахункові схеми механічної частини електроприводу</w:t>
      </w:r>
      <w:bookmarkEnd w:id="26"/>
    </w:p>
    <w:p w:rsidR="000F70E1" w:rsidRPr="00970765" w:rsidRDefault="000F70E1" w:rsidP="000F70E1">
      <w:pPr>
        <w:pStyle w:val="1"/>
      </w:pPr>
      <w:r w:rsidRPr="00970765">
        <w:t>Розглянемо кінематичну схему електроприводу, представлену на рис.</w:t>
      </w:r>
      <w:r w:rsidRPr="00970765">
        <w:fldChar w:fldCharType="begin"/>
      </w:r>
      <w:r w:rsidRPr="00970765">
        <w:instrText xml:space="preserve"> REF _Ref531992139 \h  \* MERGEFORMAT </w:instrText>
      </w:r>
      <w:r w:rsidRPr="00970765">
        <w:fldChar w:fldCharType="separate"/>
      </w:r>
      <w:r w:rsidRPr="00970765">
        <w:t xml:space="preserve">Рисунок </w:t>
      </w:r>
      <w:r>
        <w:t>2</w:t>
      </w:r>
      <w:r w:rsidRPr="00970765">
        <w:t>.</w:t>
      </w:r>
      <w:r>
        <w:rPr>
          <w:noProof/>
        </w:rPr>
        <w:t>1</w:t>
      </w:r>
      <w:r w:rsidRPr="00970765">
        <w:fldChar w:fldCharType="end"/>
      </w:r>
      <w:r w:rsidRPr="00970765">
        <w:t>. У системі що розглядається двигун через сполучну муфту СМ1, ремінну передачу КРП, ряд зубчатих передач ЗП1, ЗП, і сполучну муфту СМ2 приводить в обертання барабан Б, що перетворює обертальний рух в поступальне переміщення ряду пов'язаних мас. У даній схемі передбачається, що робочим органом механізму є вантажозахватний пристрій, що переміщує вантаж.</w:t>
      </w:r>
    </w:p>
    <w:p w:rsidR="000F70E1" w:rsidRPr="00970765" w:rsidRDefault="000F70E1" w:rsidP="000F70E1">
      <w:pPr>
        <w:pStyle w:val="1"/>
      </w:pPr>
      <w:r w:rsidRPr="00970765">
        <w:t>Розглянута схема наочно відображає те положення, що в загальному випадку механічна частина електроприводу є системою пов'язаних мас, що рухаються з різними швидкостями обертаючись або поступально. При навантаженні елементи системи (вали, опори, пасові передачі, зубчасті зачеплення, канати і т. д.) деформуються, так як механічні зв'язку не є абсолютно жорсткими. При змінах навантаження маси мають можливість взаємного переміщення, яке при даному збільшенні навантаження визначається жорсткістю зв'язку.</w:t>
      </w:r>
    </w:p>
    <w:p w:rsidR="000F70E1" w:rsidRPr="00970765" w:rsidRDefault="000F70E1" w:rsidP="000F70E1">
      <w:pPr>
        <w:pStyle w:val="1"/>
      </w:pPr>
      <w:r w:rsidRPr="00970765">
        <w:t xml:space="preserve">При складанні даної кінематичної схеми прийнято, що механічна частина приводу містить n обертових рухомих зосереджених мас і k поступальних, причому механічна інерція елементів, що пов'язують ці маси, не враховується. </w:t>
      </w:r>
      <w:r w:rsidRPr="00970765">
        <w:lastRenderedPageBreak/>
        <w:t>Кожен рухомий елемент , що обертається, володіє моментом інерції J</w:t>
      </w:r>
      <w:r w:rsidRPr="00970765">
        <w:rPr>
          <w:vertAlign w:val="subscript"/>
        </w:rPr>
        <w:t>iі</w:t>
      </w:r>
      <w:r w:rsidRPr="00970765">
        <w:t xml:space="preserve"> пов'язаний з (i+1)-м елементом механічним зв'язком, який має жорсткість j. Відповідно кожен елемент що рухається поступально має масу m</w:t>
      </w:r>
      <w:r w:rsidRPr="00970765">
        <w:rPr>
          <w:vertAlign w:val="subscript"/>
        </w:rPr>
        <w:t>jі</w:t>
      </w:r>
      <w:r w:rsidRPr="00970765">
        <w:t xml:space="preserve"> і пов'язаний з наступним механічним зв'язком з жорсткістю c</w:t>
      </w:r>
      <w:r w:rsidRPr="00970765">
        <w:rPr>
          <w:vertAlign w:val="subscript"/>
        </w:rPr>
        <w:t>j</w:t>
      </w:r>
      <w:r w:rsidRPr="00970765">
        <w:t>. В межах деформацій пружних механічних зв'язків, для яких виконується закон Гука, жорсткості їх можна визначити за допомогою співвідношень.</w:t>
      </w:r>
    </w:p>
    <w:p w:rsidR="000F70E1" w:rsidRPr="00970765" w:rsidRDefault="000F70E1" w:rsidP="000F70E1">
      <w:pPr>
        <w:pStyle w:val="Style2"/>
      </w:pPr>
      <w:r w:rsidRPr="00970765">
        <w:fldChar w:fldCharType="begin"/>
      </w:r>
      <w:r w:rsidRPr="00970765">
        <w:instrText xml:space="preserve"> MACROBUTTON MTEditEquationSection2 </w:instrText>
      </w:r>
      <w:r w:rsidRPr="00970765">
        <w:rPr>
          <w:rStyle w:val="MTEquationSection"/>
          <w:color w:val="FFFFFF" w:themeColor="background1"/>
        </w:rPr>
        <w:instrText>Equation Chapter (Next) Section 2</w:instrText>
      </w:r>
      <w:r w:rsidRPr="00970765">
        <w:fldChar w:fldCharType="begin"/>
      </w:r>
      <w:r w:rsidRPr="00970765">
        <w:instrText xml:space="preserve"> SEQ MTEqn \r \h \* MERGEFORMAT </w:instrText>
      </w:r>
      <w:r w:rsidRPr="00970765">
        <w:fldChar w:fldCharType="end"/>
      </w:r>
      <w:r w:rsidRPr="00970765">
        <w:fldChar w:fldCharType="begin"/>
      </w:r>
      <w:r w:rsidRPr="00970765">
        <w:instrText xml:space="preserve"> SEQ MTSec \r 2 \h \* MERGEFORMAT </w:instrText>
      </w:r>
      <w:r w:rsidRPr="00970765">
        <w:fldChar w:fldCharType="end"/>
      </w:r>
      <w:r w:rsidRPr="00970765">
        <w:fldChar w:fldCharType="begin"/>
      </w:r>
      <w:r w:rsidRPr="00970765">
        <w:instrText xml:space="preserve"> SEQ MTChap \h \* MERGEFORMAT </w:instrText>
      </w:r>
      <w:r w:rsidRPr="00970765">
        <w:fldChar w:fldCharType="end"/>
      </w:r>
      <w:r w:rsidRPr="00970765">
        <w:fldChar w:fldCharType="end"/>
      </w:r>
    </w:p>
    <w:p w:rsidR="000F70E1" w:rsidRPr="00970765" w:rsidRDefault="000F70E1" w:rsidP="000F70E1">
      <w:pPr>
        <w:pStyle w:val="1"/>
      </w:pPr>
      <w:r w:rsidRPr="00970765">
        <w:tab/>
      </w:r>
      <w:r w:rsidRPr="00970765">
        <w:rPr>
          <w:position w:val="-38"/>
        </w:rPr>
        <w:object w:dxaOrig="2620" w:dyaOrig="859">
          <v:shape id="_x0000_i1032" type="#_x0000_t75" style="width:131.25pt;height:42.75pt" o:ole="">
            <v:imagedata r:id="rId21" o:title=""/>
          </v:shape>
          <o:OLEObject Type="Embed" ProgID="Equation.DSMT4" ShapeID="_x0000_i1032" DrawAspect="Content" ObjectID="_1605943256" r:id="rId22"/>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r>
        <w:fldChar w:fldCharType="begin"/>
      </w:r>
      <w:r>
        <w:instrText xml:space="preserve"> SEQ MTSec \c \* Arabic \* MERGEFORMAT </w:instrText>
      </w:r>
      <w:r>
        <w:fldChar w:fldCharType="separate"/>
      </w:r>
      <w:r>
        <w:rPr>
          <w:noProof/>
        </w:rPr>
        <w:instrText>2</w:instrText>
      </w:r>
      <w:r>
        <w:rPr>
          <w:noProof/>
        </w:rPr>
        <w:fldChar w:fldCharType="end"/>
      </w:r>
      <w:r w:rsidRPr="00970765">
        <w:instrText>.</w:instrText>
      </w:r>
      <w:r>
        <w:fldChar w:fldCharType="begin"/>
      </w:r>
      <w:r>
        <w:instrText xml:space="preserve"> SEQ MTEqn \c \* Arabic \* MERGEFORMAT </w:instrText>
      </w:r>
      <w:r>
        <w:fldChar w:fldCharType="separate"/>
      </w:r>
      <w:r>
        <w:rPr>
          <w:noProof/>
        </w:rPr>
        <w:instrText>1</w:instrText>
      </w:r>
      <w:r>
        <w:rPr>
          <w:noProof/>
        </w:rPr>
        <w:fldChar w:fldCharType="end"/>
      </w:r>
      <w:r w:rsidRPr="00970765">
        <w:instrText>)</w:instrText>
      </w:r>
      <w:r w:rsidRPr="00970765">
        <w:fldChar w:fldCharType="end"/>
      </w:r>
    </w:p>
    <w:p w:rsidR="000F70E1" w:rsidRPr="00970765" w:rsidRDefault="000F70E1" w:rsidP="000F70E1">
      <w:pPr>
        <w:pStyle w:val="1"/>
      </w:pPr>
      <w:r w:rsidRPr="00970765">
        <w:t xml:space="preserve">де </w:t>
      </w:r>
      <w:r w:rsidRPr="00970765">
        <w:rPr>
          <w:position w:val="-16"/>
        </w:rPr>
        <w:object w:dxaOrig="480" w:dyaOrig="420">
          <v:shape id="_x0000_i1033" type="#_x0000_t75" style="width:24pt;height:21pt" o:ole="">
            <v:imagedata r:id="rId23" o:title=""/>
          </v:shape>
          <o:OLEObject Type="Embed" ProgID="Equation.DSMT4" ShapeID="_x0000_i1033" DrawAspect="Content" ObjectID="_1605943257" r:id="rId24"/>
        </w:object>
      </w:r>
      <w:r w:rsidRPr="00970765">
        <w:t xml:space="preserve">та </w:t>
      </w:r>
      <w:r w:rsidRPr="00970765">
        <w:rPr>
          <w:position w:val="-16"/>
        </w:rPr>
        <w:object w:dxaOrig="340" w:dyaOrig="420">
          <v:shape id="_x0000_i1034" type="#_x0000_t75" style="width:17.25pt;height:21pt" o:ole="">
            <v:imagedata r:id="rId25" o:title=""/>
          </v:shape>
          <o:OLEObject Type="Embed" ProgID="Equation.DSMT4" ShapeID="_x0000_i1034" DrawAspect="Content" ObjectID="_1605943258" r:id="rId26"/>
        </w:object>
      </w:r>
      <w:r w:rsidRPr="00970765">
        <w:rPr>
          <w:i/>
          <w:iCs/>
        </w:rPr>
        <w:t>—</w:t>
      </w:r>
      <w:r w:rsidRPr="00970765">
        <w:t xml:space="preserve"> навантаження пружного механічного зв'язку.</w:t>
      </w:r>
    </w:p>
    <w:p w:rsidR="000F70E1" w:rsidRPr="00970765" w:rsidRDefault="000F70E1" w:rsidP="000F70E1">
      <w:pPr>
        <w:pStyle w:val="1"/>
      </w:pPr>
      <w:r w:rsidRPr="00970765">
        <w:rPr>
          <w:position w:val="-12"/>
        </w:rPr>
        <w:object w:dxaOrig="460" w:dyaOrig="380">
          <v:shape id="_x0000_i1035" type="#_x0000_t75" style="width:23.25pt;height:18.75pt" o:ole="">
            <v:imagedata r:id="rId27" o:title=""/>
          </v:shape>
          <o:OLEObject Type="Embed" ProgID="Equation.DSMT4" ShapeID="_x0000_i1035" DrawAspect="Content" ObjectID="_1605943259" r:id="rId28"/>
        </w:object>
      </w:r>
      <w:r w:rsidRPr="00970765">
        <w:t xml:space="preserve"> та </w:t>
      </w:r>
      <w:r w:rsidRPr="00970765">
        <w:rPr>
          <w:position w:val="-16"/>
        </w:rPr>
        <w:object w:dxaOrig="460" w:dyaOrig="420">
          <v:shape id="_x0000_i1036" type="#_x0000_t75" style="width:23.25pt;height:21pt" o:ole="">
            <v:imagedata r:id="rId29" o:title=""/>
          </v:shape>
          <o:OLEObject Type="Embed" ProgID="Equation.DSMT4" ShapeID="_x0000_i1036" DrawAspect="Content" ObjectID="_1605943260" r:id="rId30"/>
        </w:object>
      </w:r>
      <w:r w:rsidRPr="00970765">
        <w:rPr>
          <w:i/>
          <w:iCs/>
        </w:rPr>
        <w:t xml:space="preserve"> —</w:t>
      </w:r>
      <w:r w:rsidRPr="00970765">
        <w:t xml:space="preserve"> деформація пружного механічного зв'язку при поступових і обертових рухах.</w:t>
      </w:r>
    </w:p>
    <w:bookmarkStart w:id="27" w:name="_Ref529368846"/>
    <w:bookmarkStart w:id="28" w:name="_Ref529256720"/>
    <w:bookmarkStart w:id="29" w:name="_Ref529257366"/>
    <w:p w:rsidR="000F70E1" w:rsidRPr="00970765" w:rsidRDefault="000F70E1" w:rsidP="000F70E1">
      <w:pPr>
        <w:pStyle w:val="diplomapictures"/>
        <w:rPr>
          <w:noProof w:val="0"/>
        </w:rPr>
      </w:pPr>
      <w:r w:rsidRPr="00970765">
        <w:object w:dxaOrig="12615" w:dyaOrig="6841">
          <v:shape id="_x0000_i1037" type="#_x0000_t75" style="width:467.25pt;height:253.5pt" o:ole="">
            <v:imagedata r:id="rId31" o:title=""/>
          </v:shape>
          <o:OLEObject Type="Embed" ProgID="Visio.Drawing.15" ShapeID="_x0000_i1037" DrawAspect="Content" ObjectID="_1605943261" r:id="rId32"/>
        </w:object>
      </w:r>
    </w:p>
    <w:p w:rsidR="000F70E1" w:rsidRPr="00970765" w:rsidRDefault="000F70E1" w:rsidP="000F70E1">
      <w:pPr>
        <w:pStyle w:val="diplomapictures"/>
        <w:rPr>
          <w:noProof w:val="0"/>
        </w:rPr>
      </w:pPr>
      <w:bookmarkStart w:id="30" w:name="_Ref531992139"/>
      <w:bookmarkStart w:id="31" w:name="_Ref531992134"/>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2</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1</w:t>
      </w:r>
      <w:r w:rsidRPr="00970765">
        <w:rPr>
          <w:noProof w:val="0"/>
        </w:rPr>
        <w:fldChar w:fldCharType="end"/>
      </w:r>
      <w:del w:id="32" w:author="Пользователь Windows" w:date="2018-12-08T09:09:00Z">
        <w:r w:rsidRPr="00970765" w:rsidDel="0040770A">
          <w:rPr>
            <w:noProof w:val="0"/>
          </w:rPr>
          <w:fldChar w:fldCharType="begin"/>
        </w:r>
        <w:r w:rsidRPr="00970765" w:rsidDel="0040770A">
          <w:rPr>
            <w:noProof w:val="0"/>
          </w:rPr>
          <w:delInstrText xml:space="preserve"> STYLEREF 1 \s </w:delInstrText>
        </w:r>
        <w:r w:rsidRPr="00970765" w:rsidDel="0040770A">
          <w:rPr>
            <w:noProof w:val="0"/>
          </w:rPr>
          <w:fldChar w:fldCharType="separate"/>
        </w:r>
        <w:r w:rsidRPr="00970765" w:rsidDel="0040770A">
          <w:delText>2</w:delText>
        </w:r>
        <w:r w:rsidRPr="00970765" w:rsidDel="0040770A">
          <w:rPr>
            <w:noProof w:val="0"/>
          </w:rPr>
          <w:fldChar w:fldCharType="end"/>
        </w:r>
        <w:r w:rsidRPr="00970765" w:rsidDel="0040770A">
          <w:rPr>
            <w:noProof w:val="0"/>
          </w:rPr>
          <w:delText>.</w:delText>
        </w:r>
        <w:r w:rsidRPr="00970765" w:rsidDel="0040770A">
          <w:rPr>
            <w:noProof w:val="0"/>
          </w:rPr>
          <w:fldChar w:fldCharType="begin"/>
        </w:r>
        <w:r w:rsidRPr="00970765" w:rsidDel="0040770A">
          <w:rPr>
            <w:noProof w:val="0"/>
          </w:rPr>
          <w:delInstrText xml:space="preserve"> SEQ Figure \* ARABIC \s 1 </w:delInstrText>
        </w:r>
        <w:r w:rsidRPr="00970765" w:rsidDel="0040770A">
          <w:rPr>
            <w:noProof w:val="0"/>
          </w:rPr>
          <w:fldChar w:fldCharType="separate"/>
        </w:r>
        <w:r w:rsidRPr="00970765" w:rsidDel="0040770A">
          <w:delText>1</w:delText>
        </w:r>
        <w:r w:rsidRPr="00970765" w:rsidDel="0040770A">
          <w:rPr>
            <w:noProof w:val="0"/>
          </w:rPr>
          <w:fldChar w:fldCharType="end"/>
        </w:r>
      </w:del>
      <w:del w:id="33" w:author="Пользователь Windows" w:date="2018-12-08T00:36:00Z">
        <w:r w:rsidRPr="00970765" w:rsidDel="00D81C83">
          <w:rPr>
            <w:noProof w:val="0"/>
          </w:rPr>
          <w:fldChar w:fldCharType="begin"/>
        </w:r>
        <w:r w:rsidRPr="00970765" w:rsidDel="00D81C83">
          <w:rPr>
            <w:noProof w:val="0"/>
          </w:rPr>
          <w:delInstrText xml:space="preserve"> STYLEREF 1 \s </w:delInstrText>
        </w:r>
        <w:r w:rsidRPr="00970765" w:rsidDel="00D81C83">
          <w:rPr>
            <w:noProof w:val="0"/>
          </w:rPr>
          <w:fldChar w:fldCharType="separate"/>
        </w:r>
        <w:r w:rsidRPr="00970765" w:rsidDel="00D81C83">
          <w:delText>2</w:delText>
        </w:r>
        <w:r w:rsidRPr="00970765" w:rsidDel="00D81C83">
          <w:rPr>
            <w:noProof w:val="0"/>
          </w:rPr>
          <w:fldChar w:fldCharType="end"/>
        </w:r>
        <w:r w:rsidRPr="00970765" w:rsidDel="00D81C83">
          <w:rPr>
            <w:noProof w:val="0"/>
          </w:rPr>
          <w:delText>.</w:delText>
        </w:r>
        <w:r w:rsidRPr="00970765" w:rsidDel="00D81C83">
          <w:rPr>
            <w:noProof w:val="0"/>
          </w:rPr>
          <w:fldChar w:fldCharType="begin"/>
        </w:r>
        <w:r w:rsidRPr="00970765" w:rsidDel="00D81C83">
          <w:rPr>
            <w:noProof w:val="0"/>
          </w:rPr>
          <w:delInstrText xml:space="preserve"> SEQ Figure \* ARABIC \s 1 </w:delInstrText>
        </w:r>
        <w:r w:rsidRPr="00970765" w:rsidDel="00D81C83">
          <w:rPr>
            <w:noProof w:val="0"/>
          </w:rPr>
          <w:fldChar w:fldCharType="separate"/>
        </w:r>
        <w:r w:rsidRPr="00970765" w:rsidDel="00D81C83">
          <w:delText>1</w:delText>
        </w:r>
        <w:r w:rsidRPr="00970765" w:rsidDel="00D81C83">
          <w:rPr>
            <w:noProof w:val="0"/>
          </w:rPr>
          <w:fldChar w:fldCharType="end"/>
        </w:r>
      </w:del>
      <w:del w:id="34" w:author="Пользователь Windows" w:date="2018-12-08T00:31:00Z">
        <w:r w:rsidRPr="00970765" w:rsidDel="00510FCD">
          <w:rPr>
            <w:noProof w:val="0"/>
          </w:rPr>
          <w:fldChar w:fldCharType="begin"/>
        </w:r>
        <w:r w:rsidRPr="00970765" w:rsidDel="00510FCD">
          <w:rPr>
            <w:noProof w:val="0"/>
          </w:rPr>
          <w:delInstrText xml:space="preserve"> STYLEREF 1 \s </w:delInstrText>
        </w:r>
        <w:r w:rsidRPr="00970765" w:rsidDel="00510FCD">
          <w:rPr>
            <w:noProof w:val="0"/>
          </w:rPr>
          <w:fldChar w:fldCharType="separate"/>
        </w:r>
        <w:r w:rsidRPr="00970765" w:rsidDel="00510FCD">
          <w:delText>2</w:delText>
        </w:r>
        <w:r w:rsidRPr="00970765" w:rsidDel="00510FCD">
          <w:rPr>
            <w:noProof w:val="0"/>
          </w:rPr>
          <w:fldChar w:fldCharType="end"/>
        </w:r>
        <w:r w:rsidRPr="00970765" w:rsidDel="00510FCD">
          <w:rPr>
            <w:noProof w:val="0"/>
          </w:rPr>
          <w:delText>.</w:delText>
        </w:r>
        <w:r w:rsidRPr="00970765" w:rsidDel="00510FCD">
          <w:rPr>
            <w:noProof w:val="0"/>
          </w:rPr>
          <w:fldChar w:fldCharType="begin"/>
        </w:r>
        <w:r w:rsidRPr="00970765" w:rsidDel="00510FCD">
          <w:rPr>
            <w:noProof w:val="0"/>
          </w:rPr>
          <w:delInstrText xml:space="preserve"> SEQ Figure \* ARABIC \s 1 </w:delInstrText>
        </w:r>
        <w:r w:rsidRPr="00970765" w:rsidDel="00510FCD">
          <w:rPr>
            <w:noProof w:val="0"/>
          </w:rPr>
          <w:fldChar w:fldCharType="separate"/>
        </w:r>
        <w:r w:rsidRPr="00970765" w:rsidDel="00510FCD">
          <w:delText>1</w:delText>
        </w:r>
        <w:r w:rsidRPr="00970765" w:rsidDel="00510FCD">
          <w:rPr>
            <w:noProof w:val="0"/>
          </w:rPr>
          <w:fldChar w:fldCharType="end"/>
        </w:r>
      </w:del>
      <w:bookmarkEnd w:id="30"/>
      <w:r w:rsidRPr="00970765">
        <w:rPr>
          <w:noProof w:val="0"/>
        </w:rPr>
        <w:t xml:space="preserve"> – Кінематична (а) і розрахункова (б) схеми механічної частини електропривода</w:t>
      </w:r>
      <w:bookmarkEnd w:id="31"/>
    </w:p>
    <w:bookmarkEnd w:id="27"/>
    <w:bookmarkEnd w:id="28"/>
    <w:bookmarkEnd w:id="29"/>
    <w:p w:rsidR="000F70E1" w:rsidRPr="00970765" w:rsidRDefault="000F70E1" w:rsidP="000F70E1">
      <w:pPr>
        <w:pStyle w:val="1"/>
      </w:pPr>
      <w:r w:rsidRPr="00970765">
        <w:t>Маси елементів і жорсткості елементарних зв'язків у кінематичному ланцюзі приводу різні рис. 2.1.</w:t>
      </w:r>
    </w:p>
    <w:p w:rsidR="000F70E1" w:rsidRPr="00970765" w:rsidRDefault="000F70E1" w:rsidP="000F70E1">
      <w:pPr>
        <w:pStyle w:val="1"/>
      </w:pPr>
      <w:r w:rsidRPr="00970765">
        <w:t xml:space="preserve">Визначальний вплив на рух системи надають найбільші маси і найменші жорсткості зв'язків. Тому одним з перших завдань проектування і дослідження електроприводів є складання спрощених розрахункових схем механічної </w:t>
      </w:r>
      <w:r w:rsidRPr="00970765">
        <w:lastRenderedPageBreak/>
        <w:t xml:space="preserve">частини, що враховують можливість нехтувати пружністю механічних зв'язків і наближено врахування вплив малих рухомих мас. При цьому слід враховувати, що у зв'язку з наявністю передач різні елементи системи рухаються з різними швидкостями, тому безпосередньо зіставляти їх моменти інерції </w:t>
      </w:r>
      <w:r w:rsidRPr="00970765">
        <w:rPr>
          <w:position w:val="-12"/>
        </w:rPr>
        <w:object w:dxaOrig="240" w:dyaOrig="380">
          <v:shape id="_x0000_i1038" type="#_x0000_t75" style="width:12pt;height:18.75pt" o:ole="">
            <v:imagedata r:id="rId33" o:title=""/>
          </v:shape>
          <o:OLEObject Type="Embed" ProgID="Equation.DSMT4" ShapeID="_x0000_i1038" DrawAspect="Content" ObjectID="_1605943262" r:id="rId34"/>
        </w:object>
      </w:r>
      <w:r w:rsidRPr="00970765">
        <w:t xml:space="preserve">, маси </w:t>
      </w:r>
      <w:r w:rsidRPr="00970765">
        <w:rPr>
          <w:position w:val="-12"/>
        </w:rPr>
        <w:object w:dxaOrig="340" w:dyaOrig="380">
          <v:shape id="_x0000_i1039" type="#_x0000_t75" style="width:17.25pt;height:18.75pt" o:ole="">
            <v:imagedata r:id="rId35" o:title=""/>
          </v:shape>
          <o:OLEObject Type="Embed" ProgID="Equation.DSMT4" ShapeID="_x0000_i1039" DrawAspect="Content" ObjectID="_1605943263" r:id="rId36"/>
        </w:object>
      </w:r>
      <w:r w:rsidRPr="00970765">
        <w:t xml:space="preserve"> жорсткості зв’язків</w:t>
      </w:r>
      <w:r w:rsidRPr="00970765">
        <w:rPr>
          <w:position w:val="-16"/>
        </w:rPr>
        <w:object w:dxaOrig="260" w:dyaOrig="420">
          <v:shape id="_x0000_i1040" type="#_x0000_t75" style="width:12.75pt;height:21pt" o:ole="">
            <v:imagedata r:id="rId37" o:title=""/>
          </v:shape>
          <o:OLEObject Type="Embed" ProgID="Equation.DSMT4" ShapeID="_x0000_i1040" DrawAspect="Content" ObjectID="_1605943264" r:id="rId38"/>
        </w:object>
      </w:r>
      <w:r w:rsidRPr="00970765">
        <w:t xml:space="preserve">, переміщення </w:t>
      </w:r>
      <w:r w:rsidRPr="00970765">
        <w:rPr>
          <w:position w:val="-12"/>
        </w:rPr>
        <w:object w:dxaOrig="460" w:dyaOrig="380">
          <v:shape id="_x0000_i1041" type="#_x0000_t75" style="width:23.25pt;height:18.75pt" o:ole="">
            <v:imagedata r:id="rId27" o:title=""/>
          </v:shape>
          <o:OLEObject Type="Embed" ProgID="Equation.DSMT4" ShapeID="_x0000_i1041" DrawAspect="Content" ObjectID="_1605943265" r:id="rId39"/>
        </w:object>
      </w:r>
      <w:r w:rsidRPr="00970765">
        <w:t xml:space="preserve"> </w:t>
      </w:r>
      <w:r w:rsidRPr="00970765">
        <w:rPr>
          <w:position w:val="-16"/>
        </w:rPr>
        <w:object w:dxaOrig="460" w:dyaOrig="420">
          <v:shape id="_x0000_i1042" type="#_x0000_t75" style="width:23.25pt;height:21pt" o:ole="">
            <v:imagedata r:id="rId40" o:title=""/>
          </v:shape>
          <o:OLEObject Type="Embed" ProgID="Equation.DSMT4" ShapeID="_x0000_i1042" DrawAspect="Content" ObjectID="_1605943266" r:id="rId41"/>
        </w:object>
      </w:r>
      <w:r w:rsidRPr="00970765">
        <w:t xml:space="preserve"> неможливо. Як наслідок, для складання розрахункових схем механічної частини електроприводу необхідно приведення всіх параметрів елементів кінематичного ланцюга до однієї розрахункової швидкості. Зазвичай найбільшу зручність представляє приведення їх до швидкості двигуна, тому воно використовується у подальших розрахунках. Однак слід мати на увазі можливість приведення до швидкості будь-якого елементу. Зокрема, при вирішенні ряду завдань виявляється корисним приведення до швидкості механізму, особливо при поступальному русі його робочого органу.</w:t>
      </w:r>
    </w:p>
    <w:p w:rsidR="000F70E1" w:rsidRPr="00970765" w:rsidRDefault="000F70E1" w:rsidP="000F70E1">
      <w:pPr>
        <w:pStyle w:val="1"/>
      </w:pPr>
      <w:r w:rsidRPr="00970765">
        <w:t xml:space="preserve">Умовою відповідності наведеної розрахункової схеми реальній механічній системі є виконання закону збереження енергії. При приведенні необхідно забезпечити виконання закону збереження збереження енергії системи, а також елементарної роботи всіх діючих в системі сил і моментів на можливих переміщеннях. Відповідно при приведенні моменту інерції елемента системи, що обертається зі швидкістю </w:t>
      </w:r>
      <w:r w:rsidRPr="00970765">
        <w:rPr>
          <w:position w:val="-12"/>
        </w:rPr>
        <w:object w:dxaOrig="300" w:dyaOrig="380">
          <v:shape id="_x0000_i1043" type="#_x0000_t75" style="width:15pt;height:18.75pt" o:ole="">
            <v:imagedata r:id="rId42" o:title=""/>
          </v:shape>
          <o:OLEObject Type="Embed" ProgID="Equation.DSMT4" ShapeID="_x0000_i1043" DrawAspect="Content" ObjectID="_1605943267" r:id="rId43"/>
        </w:object>
      </w:r>
      <w:r w:rsidRPr="00970765">
        <w:t xml:space="preserve"> або маси, що поступально рухається зі швидкістю </w:t>
      </w:r>
      <w:r w:rsidRPr="00970765">
        <w:rPr>
          <w:position w:val="-16"/>
        </w:rPr>
        <w:object w:dxaOrig="279" w:dyaOrig="420">
          <v:shape id="_x0000_i1044" type="#_x0000_t75" style="width:14.25pt;height:21pt" o:ole="">
            <v:imagedata r:id="rId44" o:title=""/>
          </v:shape>
          <o:OLEObject Type="Embed" ProgID="Equation.DSMT4" ShapeID="_x0000_i1044" DrawAspect="Content" ObjectID="_1605943268" r:id="rId45"/>
        </w:object>
      </w:r>
      <w:r w:rsidRPr="00970765">
        <w:t xml:space="preserve"> до розрахункової швидкості </w:t>
      </w:r>
      <w:r w:rsidRPr="00970765">
        <w:rPr>
          <w:position w:val="-12"/>
        </w:rPr>
        <w:object w:dxaOrig="300" w:dyaOrig="380">
          <v:shape id="_x0000_i1045" type="#_x0000_t75" style="width:15pt;height:18.75pt" o:ole="">
            <v:imagedata r:id="rId42" o:title=""/>
          </v:shape>
          <o:OLEObject Type="Embed" ProgID="Equation.DSMT4" ShapeID="_x0000_i1045" DrawAspect="Content" ObjectID="_1605943269" r:id="rId46"/>
        </w:object>
      </w:r>
      <w:r w:rsidRPr="00970765">
        <w:t>необхідно щоб виконувались умови.</w:t>
      </w:r>
    </w:p>
    <w:p w:rsidR="000F70E1" w:rsidRPr="00970765" w:rsidRDefault="000F70E1" w:rsidP="000F70E1">
      <w:pPr>
        <w:pStyle w:val="formula"/>
      </w:pPr>
      <w:r w:rsidRPr="00970765">
        <w:tab/>
      </w:r>
      <w:r w:rsidRPr="00970765">
        <w:rPr>
          <w:position w:val="-26"/>
        </w:rPr>
        <w:object w:dxaOrig="3120" w:dyaOrig="780">
          <v:shape id="_x0000_i1046" type="#_x0000_t75" style="width:156pt;height:39pt" o:ole="">
            <v:imagedata r:id="rId47" o:title=""/>
          </v:shape>
          <o:OLEObject Type="Embed" ProgID="Equation.DSMT4" ShapeID="_x0000_i1046" DrawAspect="Content" ObjectID="_1605943270" r:id="rId48"/>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r>
        <w:fldChar w:fldCharType="begin"/>
      </w:r>
      <w:r>
        <w:instrText xml:space="preserve"> SEQ MTSec \c \* Arabic \* MERGEFORMAT </w:instrText>
      </w:r>
      <w:r>
        <w:fldChar w:fldCharType="separate"/>
      </w:r>
      <w:r>
        <w:rPr>
          <w:noProof/>
        </w:rPr>
        <w:instrText>2</w:instrText>
      </w:r>
      <w:r>
        <w:rPr>
          <w:noProof/>
        </w:rPr>
        <w:fldChar w:fldCharType="end"/>
      </w:r>
      <w:r w:rsidRPr="00970765">
        <w:instrText>.</w:instrText>
      </w:r>
      <w:r>
        <w:fldChar w:fldCharType="begin"/>
      </w:r>
      <w:r>
        <w:instrText xml:space="preserve"> SEQ MTEqn \c \* Arabic \* MERGEFORMAT </w:instrText>
      </w:r>
      <w:r>
        <w:fldChar w:fldCharType="separate"/>
      </w:r>
      <w:r>
        <w:rPr>
          <w:noProof/>
        </w:rPr>
        <w:instrText>2</w:instrText>
      </w:r>
      <w:r>
        <w:rPr>
          <w:noProof/>
        </w:rPr>
        <w:fldChar w:fldCharType="end"/>
      </w:r>
      <w:r w:rsidRPr="00970765">
        <w:instrText>)</w:instrText>
      </w:r>
      <w:r w:rsidRPr="00970765">
        <w:fldChar w:fldCharType="end"/>
      </w:r>
    </w:p>
    <w:p w:rsidR="000F70E1" w:rsidRPr="00970765" w:rsidRDefault="000F70E1" w:rsidP="000F70E1">
      <w:pPr>
        <w:pStyle w:val="formula"/>
      </w:pPr>
      <w:r w:rsidRPr="00970765">
        <w:tab/>
      </w:r>
      <w:r w:rsidRPr="00970765">
        <w:rPr>
          <w:position w:val="-26"/>
        </w:rPr>
        <w:object w:dxaOrig="3180" w:dyaOrig="780">
          <v:shape id="_x0000_i1047" type="#_x0000_t75" style="width:159pt;height:39pt" o:ole="">
            <v:imagedata r:id="rId49" o:title=""/>
          </v:shape>
          <o:OLEObject Type="Embed" ProgID="Equation.DSMT4" ShapeID="_x0000_i1047" DrawAspect="Content" ObjectID="_1605943271" r:id="rId50"/>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r>
        <w:fldChar w:fldCharType="begin"/>
      </w:r>
      <w:r>
        <w:instrText xml:space="preserve"> SEQ MTSec \c \* Arabic \* MERGEFORMAT </w:instrText>
      </w:r>
      <w:r>
        <w:fldChar w:fldCharType="separate"/>
      </w:r>
      <w:r>
        <w:rPr>
          <w:noProof/>
        </w:rPr>
        <w:instrText>2</w:instrText>
      </w:r>
      <w:r>
        <w:rPr>
          <w:noProof/>
        </w:rPr>
        <w:fldChar w:fldCharType="end"/>
      </w:r>
      <w:r w:rsidRPr="00970765">
        <w:instrText>.</w:instrText>
      </w:r>
      <w:r>
        <w:fldChar w:fldCharType="begin"/>
      </w:r>
      <w:r>
        <w:instrText xml:space="preserve"> SEQ MTEqn \c \* Arabic \* MERGEFORMAT </w:instrText>
      </w:r>
      <w:r>
        <w:fldChar w:fldCharType="separate"/>
      </w:r>
      <w:r>
        <w:rPr>
          <w:noProof/>
        </w:rPr>
        <w:instrText>3</w:instrText>
      </w:r>
      <w:r>
        <w:rPr>
          <w:noProof/>
        </w:rPr>
        <w:fldChar w:fldCharType="end"/>
      </w:r>
      <w:r w:rsidRPr="00970765">
        <w:instrText>)</w:instrText>
      </w:r>
      <w:r w:rsidRPr="00970765">
        <w:fldChar w:fldCharType="end"/>
      </w:r>
    </w:p>
    <w:p w:rsidR="000F70E1" w:rsidRPr="00970765" w:rsidRDefault="000F70E1" w:rsidP="000F70E1">
      <w:pPr>
        <w:pStyle w:val="1"/>
      </w:pPr>
      <w:r w:rsidRPr="00970765">
        <w:t>Звідки отримаємо формули приведення</w:t>
      </w:r>
    </w:p>
    <w:p w:rsidR="000F70E1" w:rsidRPr="00970765" w:rsidRDefault="000F70E1" w:rsidP="000F70E1">
      <w:pPr>
        <w:pStyle w:val="formula"/>
      </w:pPr>
      <w:r w:rsidRPr="00970765">
        <w:tab/>
      </w:r>
      <w:r w:rsidRPr="00970765">
        <w:rPr>
          <w:position w:val="-34"/>
        </w:rPr>
        <w:object w:dxaOrig="2260" w:dyaOrig="780">
          <v:shape id="_x0000_i1048" type="#_x0000_t75" style="width:112.5pt;height:39pt" o:ole="">
            <v:imagedata r:id="rId51" o:title=""/>
          </v:shape>
          <o:OLEObject Type="Embed" ProgID="Equation.DSMT4" ShapeID="_x0000_i1048" DrawAspect="Content" ObjectID="_1605943272" r:id="rId52"/>
        </w:object>
      </w:r>
      <w:r w:rsidRPr="00970765">
        <w:tab/>
        <w:t>(2.4)</w:t>
      </w:r>
    </w:p>
    <w:p w:rsidR="000F70E1" w:rsidRPr="00970765" w:rsidRDefault="000F70E1" w:rsidP="000F70E1">
      <w:pPr>
        <w:pStyle w:val="1"/>
      </w:pPr>
      <w:r w:rsidRPr="00970765">
        <w:rPr>
          <w:color w:val="000000"/>
        </w:rPr>
        <w:lastRenderedPageBreak/>
        <w:t xml:space="preserve">де </w:t>
      </w:r>
      <w:r w:rsidRPr="00970765">
        <w:rPr>
          <w:position w:val="-12"/>
        </w:rPr>
        <w:object w:dxaOrig="1300" w:dyaOrig="420">
          <v:shape id="_x0000_i1049" type="#_x0000_t75" style="width:65.25pt;height:21pt" o:ole="">
            <v:imagedata r:id="rId53" o:title=""/>
          </v:shape>
          <o:OLEObject Type="Embed" ProgID="Equation.DSMT4" ShapeID="_x0000_i1049" DrawAspect="Content" ObjectID="_1605943273" r:id="rId54"/>
        </w:object>
      </w:r>
      <w:r w:rsidRPr="00970765">
        <w:t> </w:t>
      </w:r>
      <w:r w:rsidRPr="00970765">
        <w:rPr>
          <w:color w:val="000000"/>
        </w:rPr>
        <w:t>— відношення від валу приведення до i-го валу;</w:t>
      </w:r>
      <w:r w:rsidRPr="00970765">
        <w:rPr>
          <w:position w:val="-16"/>
        </w:rPr>
        <w:object w:dxaOrig="1320" w:dyaOrig="460">
          <v:shape id="_x0000_i1050" type="#_x0000_t75" style="width:66pt;height:23.25pt" o:ole="">
            <v:imagedata r:id="rId55" o:title=""/>
          </v:shape>
          <o:OLEObject Type="Embed" ProgID="Equation.DSMT4" ShapeID="_x0000_i1050" DrawAspect="Content" ObjectID="_1605943274" r:id="rId56"/>
        </w:object>
      </w:r>
      <w:r w:rsidRPr="00970765">
        <w:t xml:space="preserve"> — радіус приведення до валу зі швидкістю </w:t>
      </w:r>
      <w:r w:rsidRPr="00970765">
        <w:rPr>
          <w:position w:val="-12"/>
        </w:rPr>
        <w:object w:dxaOrig="340" w:dyaOrig="420">
          <v:shape id="_x0000_i1051" type="#_x0000_t75" style="width:17.25pt;height:21pt" o:ole="">
            <v:imagedata r:id="rId57" o:title=""/>
          </v:shape>
          <o:OLEObject Type="Embed" ProgID="Equation.DSMT4" ShapeID="_x0000_i1051" DrawAspect="Content" ObjectID="_1605943275" r:id="rId58"/>
        </w:object>
      </w:r>
      <w:r w:rsidRPr="00970765">
        <w:t>.[5]</w:t>
      </w:r>
    </w:p>
    <w:p w:rsidR="000F70E1" w:rsidRPr="00970765" w:rsidRDefault="000F70E1" w:rsidP="000F70E1">
      <w:pPr>
        <w:pStyle w:val="Heading2"/>
      </w:pPr>
      <w:bookmarkStart w:id="35" w:name="_Toc532032269"/>
      <w:r w:rsidRPr="00970765">
        <w:t>2.2</w:t>
      </w:r>
      <w:r w:rsidRPr="00970765">
        <w:tab/>
        <w:t>Рівняння руху електроприводу</w:t>
      </w:r>
      <w:bookmarkEnd w:id="35"/>
    </w:p>
    <w:p w:rsidR="000F70E1" w:rsidRPr="00970765" w:rsidRDefault="000F70E1" w:rsidP="000F70E1">
      <w:pPr>
        <w:pStyle w:val="1"/>
      </w:pPr>
      <w:r w:rsidRPr="00970765">
        <w:t>Механічна частина електропривода являє собою систему твердих тіл, на рух яких накладено обмеження, які визначаються механічними зв'язками. Рівняння механічних зв'язків встановлюють співвідношення між переміщеннями в системі, а в тих випадках, коли задаються співвідношення між швидкостями її елементів, відповідні рівняння зв'язків зазвичай інтегруються. Число незалежних змінних - узагальнених координат, що визначають положення системи, - дорівнює числу ступенів свободи системи. Відомо, що найбільш загальною формою записи диференціальних рівнянь руху таких систем є рівняння руху в узагальнених координатах (рівняння Лагранжа)</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34"/>
          <w:sz w:val="26"/>
          <w:szCs w:val="26"/>
        </w:rPr>
        <w:object w:dxaOrig="2740" w:dyaOrig="820">
          <v:shape id="_x0000_i1052" type="#_x0000_t75" style="width:137.25pt;height:41.25pt" o:ole="">
            <v:imagedata r:id="rId59" o:title=""/>
          </v:shape>
          <o:OLEObject Type="Embed" ProgID="Equation.DSMT4" ShapeID="_x0000_i1052" DrawAspect="Content" ObjectID="_1605943276" r:id="rId60"/>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4</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0F70E1" w:rsidRPr="00970765" w:rsidRDefault="000F70E1" w:rsidP="000F70E1">
      <w:pPr>
        <w:pStyle w:val="diplomapictures"/>
        <w:rPr>
          <w:noProof w:val="0"/>
        </w:rPr>
      </w:pPr>
      <w:r w:rsidRPr="00970765">
        <w:object w:dxaOrig="14386" w:dyaOrig="7981">
          <v:shape id="_x0000_i1053" type="#_x0000_t75" style="width:467.25pt;height:259.5pt" o:ole="">
            <v:imagedata r:id="rId61" o:title=""/>
          </v:shape>
          <o:OLEObject Type="Embed" ProgID="Visio.Drawing.15" ShapeID="_x0000_i1053" DrawAspect="Content" ObjectID="_1605943277" r:id="rId62"/>
        </w:object>
      </w:r>
    </w:p>
    <w:p w:rsidR="000F70E1" w:rsidRPr="00970765" w:rsidRDefault="000F70E1" w:rsidP="000F70E1">
      <w:pPr>
        <w:pStyle w:val="diplomapictures"/>
        <w:rPr>
          <w:noProof w:val="0"/>
        </w:rPr>
      </w:pPr>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2</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2</w:t>
      </w:r>
      <w:r w:rsidRPr="00970765">
        <w:rPr>
          <w:noProof w:val="0"/>
        </w:rPr>
        <w:fldChar w:fldCharType="end"/>
      </w:r>
      <w:del w:id="36" w:author="Пользователь Windows" w:date="2018-12-08T09:09:00Z">
        <w:r w:rsidRPr="00970765" w:rsidDel="0040770A">
          <w:rPr>
            <w:noProof w:val="0"/>
          </w:rPr>
          <w:fldChar w:fldCharType="begin"/>
        </w:r>
        <w:r w:rsidRPr="00970765" w:rsidDel="0040770A">
          <w:rPr>
            <w:noProof w:val="0"/>
          </w:rPr>
          <w:delInstrText xml:space="preserve"> STYLEREF 1 \s </w:delInstrText>
        </w:r>
        <w:r w:rsidRPr="00970765" w:rsidDel="0040770A">
          <w:rPr>
            <w:noProof w:val="0"/>
          </w:rPr>
          <w:fldChar w:fldCharType="separate"/>
        </w:r>
        <w:r w:rsidRPr="00970765" w:rsidDel="0040770A">
          <w:delText>2</w:delText>
        </w:r>
        <w:r w:rsidRPr="00970765" w:rsidDel="0040770A">
          <w:rPr>
            <w:noProof w:val="0"/>
          </w:rPr>
          <w:fldChar w:fldCharType="end"/>
        </w:r>
        <w:r w:rsidRPr="00970765" w:rsidDel="0040770A">
          <w:rPr>
            <w:noProof w:val="0"/>
          </w:rPr>
          <w:delText>.</w:delText>
        </w:r>
        <w:r w:rsidRPr="00970765" w:rsidDel="0040770A">
          <w:rPr>
            <w:noProof w:val="0"/>
          </w:rPr>
          <w:fldChar w:fldCharType="begin"/>
        </w:r>
        <w:r w:rsidRPr="00970765" w:rsidDel="0040770A">
          <w:rPr>
            <w:noProof w:val="0"/>
          </w:rPr>
          <w:delInstrText xml:space="preserve"> SEQ Figure \* ARABIC \s 1 </w:delInstrText>
        </w:r>
        <w:r w:rsidRPr="00970765" w:rsidDel="0040770A">
          <w:rPr>
            <w:noProof w:val="0"/>
          </w:rPr>
          <w:fldChar w:fldCharType="separate"/>
        </w:r>
        <w:r w:rsidRPr="00970765" w:rsidDel="0040770A">
          <w:delText>2</w:delText>
        </w:r>
        <w:r w:rsidRPr="00970765" w:rsidDel="0040770A">
          <w:rPr>
            <w:noProof w:val="0"/>
          </w:rPr>
          <w:fldChar w:fldCharType="end"/>
        </w:r>
      </w:del>
      <w:del w:id="37" w:author="Пользователь Windows" w:date="2018-12-08T00:36:00Z">
        <w:r w:rsidRPr="00970765" w:rsidDel="00D81C83">
          <w:rPr>
            <w:noProof w:val="0"/>
          </w:rPr>
          <w:fldChar w:fldCharType="begin"/>
        </w:r>
        <w:r w:rsidRPr="00970765" w:rsidDel="00D81C83">
          <w:rPr>
            <w:noProof w:val="0"/>
          </w:rPr>
          <w:delInstrText xml:space="preserve"> STYLEREF 1 \s </w:delInstrText>
        </w:r>
        <w:r w:rsidRPr="00970765" w:rsidDel="00D81C83">
          <w:rPr>
            <w:noProof w:val="0"/>
          </w:rPr>
          <w:fldChar w:fldCharType="separate"/>
        </w:r>
        <w:r w:rsidRPr="00970765" w:rsidDel="00D81C83">
          <w:delText>2</w:delText>
        </w:r>
        <w:r w:rsidRPr="00970765" w:rsidDel="00D81C83">
          <w:rPr>
            <w:noProof w:val="0"/>
          </w:rPr>
          <w:fldChar w:fldCharType="end"/>
        </w:r>
        <w:r w:rsidRPr="00970765" w:rsidDel="00D81C83">
          <w:rPr>
            <w:noProof w:val="0"/>
          </w:rPr>
          <w:delText>.</w:delText>
        </w:r>
        <w:r w:rsidRPr="00970765" w:rsidDel="00D81C83">
          <w:rPr>
            <w:noProof w:val="0"/>
          </w:rPr>
          <w:fldChar w:fldCharType="begin"/>
        </w:r>
        <w:r w:rsidRPr="00970765" w:rsidDel="00D81C83">
          <w:rPr>
            <w:noProof w:val="0"/>
          </w:rPr>
          <w:delInstrText xml:space="preserve"> SEQ Figure \* ARABIC \s 1 </w:delInstrText>
        </w:r>
        <w:r w:rsidRPr="00970765" w:rsidDel="00D81C83">
          <w:rPr>
            <w:noProof w:val="0"/>
          </w:rPr>
          <w:fldChar w:fldCharType="separate"/>
        </w:r>
        <w:r w:rsidRPr="00970765" w:rsidDel="00D81C83">
          <w:delText>2</w:delText>
        </w:r>
        <w:r w:rsidRPr="00970765" w:rsidDel="00D81C83">
          <w:rPr>
            <w:noProof w:val="0"/>
          </w:rPr>
          <w:fldChar w:fldCharType="end"/>
        </w:r>
      </w:del>
      <w:del w:id="38" w:author="Пользователь Windows" w:date="2018-12-08T00:31:00Z">
        <w:r w:rsidRPr="00970765" w:rsidDel="00510FCD">
          <w:rPr>
            <w:noProof w:val="0"/>
          </w:rPr>
          <w:fldChar w:fldCharType="begin"/>
        </w:r>
        <w:r w:rsidRPr="00970765" w:rsidDel="00510FCD">
          <w:rPr>
            <w:noProof w:val="0"/>
          </w:rPr>
          <w:delInstrText xml:space="preserve"> STYLEREF 1 \s </w:delInstrText>
        </w:r>
        <w:r w:rsidRPr="00970765" w:rsidDel="00510FCD">
          <w:rPr>
            <w:noProof w:val="0"/>
          </w:rPr>
          <w:fldChar w:fldCharType="separate"/>
        </w:r>
        <w:r w:rsidRPr="00970765" w:rsidDel="00510FCD">
          <w:delText>2</w:delText>
        </w:r>
        <w:r w:rsidRPr="00970765" w:rsidDel="00510FCD">
          <w:rPr>
            <w:noProof w:val="0"/>
          </w:rPr>
          <w:fldChar w:fldCharType="end"/>
        </w:r>
        <w:r w:rsidRPr="00970765" w:rsidDel="00510FCD">
          <w:rPr>
            <w:noProof w:val="0"/>
          </w:rPr>
          <w:delText>.</w:delText>
        </w:r>
        <w:r w:rsidRPr="00970765" w:rsidDel="00510FCD">
          <w:rPr>
            <w:noProof w:val="0"/>
          </w:rPr>
          <w:fldChar w:fldCharType="begin"/>
        </w:r>
        <w:r w:rsidRPr="00970765" w:rsidDel="00510FCD">
          <w:rPr>
            <w:noProof w:val="0"/>
          </w:rPr>
          <w:delInstrText xml:space="preserve"> SEQ Figure \* ARABIC \s 1 </w:delInstrText>
        </w:r>
        <w:r w:rsidRPr="00970765" w:rsidDel="00510FCD">
          <w:rPr>
            <w:noProof w:val="0"/>
          </w:rPr>
          <w:fldChar w:fldCharType="separate"/>
        </w:r>
        <w:r w:rsidRPr="00970765" w:rsidDel="00510FCD">
          <w:delText>2</w:delText>
        </w:r>
        <w:r w:rsidRPr="00970765" w:rsidDel="00510FCD">
          <w:rPr>
            <w:noProof w:val="0"/>
          </w:rPr>
          <w:fldChar w:fldCharType="end"/>
        </w:r>
      </w:del>
      <w:r w:rsidRPr="00970765">
        <w:rPr>
          <w:noProof w:val="0"/>
        </w:rPr>
        <w:t xml:space="preserve"> — Вихідна розрахункова схема механічної частини</w:t>
      </w:r>
    </w:p>
    <w:p w:rsidR="000F70E1" w:rsidRPr="00970765" w:rsidRDefault="000F70E1" w:rsidP="000F70E1">
      <w:pPr>
        <w:pStyle w:val="1"/>
        <w:ind w:firstLine="0"/>
        <w:rPr>
          <w:lang w:eastAsia="ru-RU"/>
        </w:rPr>
      </w:pPr>
      <w:r w:rsidRPr="00970765">
        <w:rPr>
          <w:lang w:eastAsia="ru-RU"/>
        </w:rPr>
        <w:t xml:space="preserve">де </w:t>
      </w:r>
      <w:r w:rsidRPr="00970765">
        <w:rPr>
          <w:position w:val="-12"/>
          <w:lang w:eastAsia="ru-RU"/>
        </w:rPr>
        <w:object w:dxaOrig="440" w:dyaOrig="420">
          <v:shape id="_x0000_i1054" type="#_x0000_t75" style="width:21.75pt;height:21pt" o:ole="">
            <v:imagedata r:id="rId63" o:title=""/>
          </v:shape>
          <o:OLEObject Type="Embed" ProgID="Equation.DSMT4" ShapeID="_x0000_i1054" DrawAspect="Content" ObjectID="_1605943278" r:id="rId64"/>
        </w:object>
      </w:r>
      <w:r w:rsidRPr="00970765">
        <w:rPr>
          <w:lang w:eastAsia="ru-RU"/>
        </w:rPr>
        <w:t xml:space="preserve"> — запас кінетичної енергії системи, виражений через узагальнені координати узагальненої швидкості;</w:t>
      </w:r>
      <w:r w:rsidRPr="00970765">
        <w:rPr>
          <w:position w:val="-12"/>
          <w:lang w:eastAsia="ru-RU"/>
        </w:rPr>
        <w:object w:dxaOrig="360" w:dyaOrig="420">
          <v:shape id="_x0000_i1055" type="#_x0000_t75" style="width:18.75pt;height:21pt" o:ole="">
            <v:imagedata r:id="rId65" o:title=""/>
          </v:shape>
          <o:OLEObject Type="Embed" ProgID="Equation.DSMT4" ShapeID="_x0000_i1055" DrawAspect="Content" ObjectID="_1605943279" r:id="rId66"/>
        </w:object>
      </w:r>
      <w:r w:rsidRPr="00970765">
        <w:rPr>
          <w:lang w:eastAsia="ru-RU"/>
        </w:rPr>
        <w:t> —</w:t>
      </w:r>
      <w:r w:rsidRPr="00970765">
        <w:t> </w:t>
      </w:r>
      <w:r w:rsidRPr="00970765">
        <w:rPr>
          <w:lang w:eastAsia="ru-RU"/>
        </w:rPr>
        <w:t>узагальнення сила, яка визначається сумою елементарних робіт всіх діючих сил на можливому перемішені або</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34"/>
          <w:sz w:val="26"/>
          <w:szCs w:val="26"/>
        </w:rPr>
        <w:object w:dxaOrig="2560" w:dyaOrig="820">
          <v:shape id="_x0000_i1056" type="#_x0000_t75" style="width:128.25pt;height:41.25pt" o:ole="">
            <v:imagedata r:id="rId67" o:title=""/>
          </v:shape>
          <o:OLEObject Type="Embed" ProgID="Equation.DSMT4" ShapeID="_x0000_i1056" DrawAspect="Content" ObjectID="_1605943280" r:id="rId68"/>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5</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0F70E1" w:rsidRPr="00970765" w:rsidRDefault="000F70E1" w:rsidP="000F70E1">
      <w:pPr>
        <w:pStyle w:val="1"/>
        <w:ind w:firstLine="0"/>
      </w:pPr>
      <w:r w:rsidRPr="00970765">
        <w:t xml:space="preserve">де </w:t>
      </w:r>
      <w:r w:rsidRPr="00970765">
        <w:rPr>
          <w:position w:val="-4"/>
        </w:rPr>
        <w:object w:dxaOrig="240" w:dyaOrig="279">
          <v:shape id="_x0000_i1057" type="#_x0000_t75" style="width:12pt;height:14.25pt" o:ole="">
            <v:imagedata r:id="rId69" o:title=""/>
          </v:shape>
          <o:OLEObject Type="Embed" ProgID="Equation.DSMT4" ShapeID="_x0000_i1057" DrawAspect="Content" ObjectID="_1605943281" r:id="rId70"/>
        </w:object>
      </w:r>
      <w:r w:rsidRPr="00970765">
        <w:t xml:space="preserve"> — функція Лагранжа; </w:t>
      </w:r>
      <w:r w:rsidRPr="00970765">
        <w:rPr>
          <w:position w:val="-10"/>
        </w:rPr>
        <w:object w:dxaOrig="340" w:dyaOrig="360">
          <v:shape id="_x0000_i1058" type="#_x0000_t75" style="width:17.25pt;height:18.75pt" o:ole="">
            <v:imagedata r:id="rId71" o:title=""/>
          </v:shape>
          <o:OLEObject Type="Embed" ProgID="Equation.DSMT4" ShapeID="_x0000_i1058" DrawAspect="Content" ObjectID="_1605943282" r:id="rId72"/>
        </w:object>
      </w:r>
      <w:r w:rsidRPr="00970765">
        <w:t>— узагальнена сила, що визначається сумою елементарних робіт на можливому переміщенні;</w:t>
      </w:r>
    </w:p>
    <w:p w:rsidR="000F70E1" w:rsidRPr="00970765" w:rsidRDefault="000F70E1" w:rsidP="000F70E1">
      <w:pPr>
        <w:pStyle w:val="1"/>
      </w:pPr>
      <w:r w:rsidRPr="00970765">
        <w:t xml:space="preserve">Функція Лагранжа являє собою різницю кінетичної </w:t>
      </w:r>
      <w:r w:rsidRPr="00970765">
        <w:rPr>
          <w:position w:val="-12"/>
        </w:rPr>
        <w:object w:dxaOrig="440" w:dyaOrig="420">
          <v:shape id="_x0000_i1059" type="#_x0000_t75" style="width:21.75pt;height:21pt" o:ole="">
            <v:imagedata r:id="rId73" o:title=""/>
          </v:shape>
          <o:OLEObject Type="Embed" ProgID="Equation.DSMT4" ShapeID="_x0000_i1059" DrawAspect="Content" ObjectID="_1605943283" r:id="rId74"/>
        </w:object>
      </w:r>
      <w:r w:rsidRPr="00970765">
        <w:t>та потенційної</w:t>
      </w:r>
      <w:r w:rsidRPr="00970765">
        <w:rPr>
          <w:position w:val="-12"/>
        </w:rPr>
        <w:object w:dxaOrig="440" w:dyaOrig="420">
          <v:shape id="_x0000_i1060" type="#_x0000_t75" style="width:21.75pt;height:21pt" o:ole="">
            <v:imagedata r:id="rId75" o:title=""/>
          </v:shape>
          <o:OLEObject Type="Embed" ProgID="Equation.DSMT4" ShapeID="_x0000_i1060" DrawAspect="Content" ObjectID="_1605943284" r:id="rId76"/>
        </w:object>
      </w:r>
      <w:r w:rsidRPr="00970765">
        <w:t>енергій системи.</w:t>
      </w:r>
    </w:p>
    <w:p w:rsidR="000F70E1" w:rsidRPr="00970765" w:rsidRDefault="000F70E1" w:rsidP="000F70E1">
      <w:pPr>
        <w:pStyle w:val="1"/>
      </w:pPr>
      <w:r w:rsidRPr="00970765">
        <w:t xml:space="preserve">У якості узагальнених координат можуть бути прийняті як різні кутові, так і лінійні переміщення в системі. Тому при математичному описі динаміки механічної частини приводу за допомогою рівнянь Лагранжа попереднього приведення її елементів до однієї швидкості не потрібно. Однак, як було зазначено, до виконання операції приведення в більшості випадків неможливо кількісно зіставляти між собою різні маси системи </w:t>
      </w:r>
      <w:del w:id="39" w:author="Пользователь Windows" w:date="2018-12-08T00:30:00Z">
        <w:r w:rsidRPr="00970765" w:rsidDel="00510FCD">
          <w:delText>(</w:delText>
        </w:r>
      </w:del>
      <w:r w:rsidRPr="00970765">
        <w:t>рис. </w:t>
      </w:r>
      <w:ins w:id="40" w:author="Пользователь Windows" w:date="2018-12-08T00:30:00Z">
        <w:r w:rsidRPr="00970765">
          <w:fldChar w:fldCharType="begin"/>
        </w:r>
        <w:r w:rsidRPr="00970765">
          <w:instrText xml:space="preserve"> REF _Ref531992380 \h </w:instrText>
        </w:r>
      </w:ins>
      <w:r w:rsidRPr="00970765">
        <w:instrText xml:space="preserve"> \* MERGEFORMAT </w:instrText>
      </w:r>
      <w:r w:rsidRPr="00970765">
        <w:fldChar w:fldCharType="separate"/>
      </w:r>
      <w:r w:rsidRPr="00970765">
        <w:t xml:space="preserve">Рисунок </w:t>
      </w:r>
      <w:r>
        <w:t>2</w:t>
      </w:r>
      <w:r w:rsidRPr="00970765">
        <w:t>.</w:t>
      </w:r>
      <w:r>
        <w:rPr>
          <w:noProof/>
        </w:rPr>
        <w:t>3</w:t>
      </w:r>
      <w:ins w:id="41" w:author="Пользователь Windows" w:date="2018-12-08T00:30:00Z">
        <w:r w:rsidRPr="00970765">
          <w:fldChar w:fldCharType="end"/>
        </w:r>
      </w:ins>
      <w:del w:id="42" w:author="Пользователь Windows" w:date="2018-12-08T00:30:00Z">
        <w:r w:rsidRPr="00970765" w:rsidDel="00510FCD">
          <w:delText>2.2)</w:delText>
        </w:r>
      </w:del>
      <w:r w:rsidRPr="00970765">
        <w:t xml:space="preserve"> і жорсткості зв'язків між ними, отже, неможливо виділити головні маси і </w:t>
      </w:r>
      <w:r w:rsidRPr="00970765">
        <w:lastRenderedPageBreak/>
        <w:t>головні пружні зв'язки, що визначають мінімальне число ступенів свободи системи, що підлягає врахуванню при проектуванні. Тому складання наведених розрахункових механічних схем і їх можливе спрощення є першим важливим етапом розрахунку складних електромеханічних систем електроприводу незалежно від способу отримання їх математичного опису.</w:t>
      </w:r>
    </w:p>
    <w:bookmarkStart w:id="43" w:name="_Ref529364512"/>
    <w:p w:rsidR="000F70E1" w:rsidRPr="00970765" w:rsidRDefault="000F70E1" w:rsidP="000F70E1">
      <w:pPr>
        <w:pStyle w:val="diplomapictures"/>
        <w:rPr>
          <w:noProof w:val="0"/>
        </w:rPr>
      </w:pPr>
      <w:r w:rsidRPr="00970765">
        <w:object w:dxaOrig="4935" w:dyaOrig="2761">
          <v:shape id="_x0000_i1061" type="#_x0000_t75" style="width:246.75pt;height:138pt" o:ole="">
            <v:imagedata r:id="rId77" o:title=""/>
          </v:shape>
          <o:OLEObject Type="Embed" ProgID="Visio.Drawing.15" ShapeID="_x0000_i1061" DrawAspect="Content" ObjectID="_1605943285" r:id="rId78"/>
        </w:object>
      </w:r>
    </w:p>
    <w:p w:rsidR="000F70E1" w:rsidRPr="00970765" w:rsidRDefault="000F70E1" w:rsidP="000F70E1">
      <w:pPr>
        <w:pStyle w:val="diplomapictures"/>
        <w:pPrChange w:id="44" w:author="Пользователь Windows" w:date="2018-12-08T00:29:00Z">
          <w:pPr>
            <w:pStyle w:val="Caption"/>
          </w:pPr>
        </w:pPrChange>
      </w:pPr>
      <w:bookmarkStart w:id="45" w:name="_Ref531992380"/>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2</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3</w:t>
      </w:r>
      <w:r w:rsidRPr="00970765">
        <w:rPr>
          <w:noProof w:val="0"/>
        </w:rPr>
        <w:fldChar w:fldCharType="end"/>
      </w:r>
      <w:del w:id="46" w:author="Пользователь Windows" w:date="2018-12-08T09:09:00Z">
        <w:r w:rsidRPr="00970765" w:rsidDel="0040770A">
          <w:rPr>
            <w:noProof w:val="0"/>
          </w:rPr>
          <w:fldChar w:fldCharType="begin"/>
        </w:r>
        <w:r w:rsidRPr="00970765" w:rsidDel="0040770A">
          <w:rPr>
            <w:noProof w:val="0"/>
          </w:rPr>
          <w:delInstrText xml:space="preserve"> STYLEREF 1 \s </w:delInstrText>
        </w:r>
        <w:r w:rsidRPr="00970765" w:rsidDel="0040770A">
          <w:rPr>
            <w:noProof w:val="0"/>
          </w:rPr>
          <w:fldChar w:fldCharType="separate"/>
        </w:r>
        <w:r w:rsidRPr="00970765" w:rsidDel="0040770A">
          <w:delText>2</w:delText>
        </w:r>
        <w:r w:rsidRPr="00970765" w:rsidDel="0040770A">
          <w:rPr>
            <w:noProof w:val="0"/>
          </w:rPr>
          <w:fldChar w:fldCharType="end"/>
        </w:r>
        <w:r w:rsidRPr="00970765" w:rsidDel="0040770A">
          <w:rPr>
            <w:noProof w:val="0"/>
          </w:rPr>
          <w:delText>.</w:delText>
        </w:r>
        <w:r w:rsidRPr="00970765" w:rsidDel="0040770A">
          <w:rPr>
            <w:noProof w:val="0"/>
          </w:rPr>
          <w:fldChar w:fldCharType="begin"/>
        </w:r>
        <w:r w:rsidRPr="00970765" w:rsidDel="0040770A">
          <w:rPr>
            <w:noProof w:val="0"/>
          </w:rPr>
          <w:delInstrText xml:space="preserve"> SEQ Figure \* ARABIC \s 1 </w:delInstrText>
        </w:r>
        <w:r w:rsidRPr="00970765" w:rsidDel="0040770A">
          <w:rPr>
            <w:noProof w:val="0"/>
          </w:rPr>
          <w:fldChar w:fldCharType="separate"/>
        </w:r>
        <w:r w:rsidRPr="00970765" w:rsidDel="0040770A">
          <w:delText>3</w:delText>
        </w:r>
        <w:r w:rsidRPr="00970765" w:rsidDel="0040770A">
          <w:rPr>
            <w:noProof w:val="0"/>
          </w:rPr>
          <w:fldChar w:fldCharType="end"/>
        </w:r>
      </w:del>
      <w:del w:id="47" w:author="Пользователь Windows" w:date="2018-12-08T00:36:00Z">
        <w:r w:rsidRPr="00970765" w:rsidDel="00D81C83">
          <w:rPr>
            <w:noProof w:val="0"/>
          </w:rPr>
          <w:fldChar w:fldCharType="begin"/>
        </w:r>
        <w:r w:rsidRPr="00970765" w:rsidDel="00D81C83">
          <w:rPr>
            <w:noProof w:val="0"/>
          </w:rPr>
          <w:delInstrText xml:space="preserve"> STYLEREF 1 \s </w:delInstrText>
        </w:r>
        <w:r w:rsidRPr="00970765" w:rsidDel="00D81C83">
          <w:rPr>
            <w:noProof w:val="0"/>
          </w:rPr>
          <w:fldChar w:fldCharType="separate"/>
        </w:r>
        <w:r w:rsidRPr="00970765" w:rsidDel="00D81C83">
          <w:delText>2</w:delText>
        </w:r>
        <w:r w:rsidRPr="00970765" w:rsidDel="00D81C83">
          <w:rPr>
            <w:noProof w:val="0"/>
          </w:rPr>
          <w:fldChar w:fldCharType="end"/>
        </w:r>
        <w:r w:rsidRPr="00970765" w:rsidDel="00D81C83">
          <w:rPr>
            <w:noProof w:val="0"/>
          </w:rPr>
          <w:delText>.</w:delText>
        </w:r>
        <w:r w:rsidRPr="00970765" w:rsidDel="00D81C83">
          <w:rPr>
            <w:noProof w:val="0"/>
          </w:rPr>
          <w:fldChar w:fldCharType="begin"/>
        </w:r>
        <w:r w:rsidRPr="00970765" w:rsidDel="00D81C83">
          <w:rPr>
            <w:noProof w:val="0"/>
          </w:rPr>
          <w:delInstrText xml:space="preserve"> SEQ Figure \* ARABIC \s 1 </w:delInstrText>
        </w:r>
        <w:r w:rsidRPr="00970765" w:rsidDel="00D81C83">
          <w:rPr>
            <w:noProof w:val="0"/>
          </w:rPr>
          <w:fldChar w:fldCharType="separate"/>
        </w:r>
        <w:r w:rsidRPr="00970765" w:rsidDel="00D81C83">
          <w:delText>3</w:delText>
        </w:r>
        <w:r w:rsidRPr="00970765" w:rsidDel="00D81C83">
          <w:rPr>
            <w:noProof w:val="0"/>
          </w:rPr>
          <w:fldChar w:fldCharType="end"/>
        </w:r>
      </w:del>
      <w:del w:id="48" w:author="Пользователь Windows" w:date="2018-12-08T00:31:00Z">
        <w:r w:rsidRPr="00970765" w:rsidDel="00510FCD">
          <w:rPr>
            <w:noProof w:val="0"/>
          </w:rPr>
          <w:fldChar w:fldCharType="begin"/>
        </w:r>
        <w:r w:rsidRPr="00970765" w:rsidDel="00510FCD">
          <w:rPr>
            <w:noProof w:val="0"/>
          </w:rPr>
          <w:delInstrText xml:space="preserve"> STYLEREF 1 \s </w:delInstrText>
        </w:r>
        <w:r w:rsidRPr="00970765" w:rsidDel="00510FCD">
          <w:rPr>
            <w:noProof w:val="0"/>
          </w:rPr>
          <w:fldChar w:fldCharType="separate"/>
        </w:r>
        <w:r w:rsidRPr="00970765" w:rsidDel="00510FCD">
          <w:rPr>
            <w:noProof w:val="0"/>
          </w:rPr>
          <w:delText>2</w:delText>
        </w:r>
        <w:r w:rsidRPr="00970765" w:rsidDel="00510FCD">
          <w:rPr>
            <w:noProof w:val="0"/>
          </w:rPr>
          <w:fldChar w:fldCharType="end"/>
        </w:r>
        <w:r w:rsidRPr="00970765" w:rsidDel="00510FCD">
          <w:rPr>
            <w:noProof w:val="0"/>
          </w:rPr>
          <w:delText>.</w:delText>
        </w:r>
        <w:r w:rsidRPr="00970765" w:rsidDel="00510FCD">
          <w:rPr>
            <w:noProof w:val="0"/>
          </w:rPr>
          <w:fldChar w:fldCharType="begin"/>
        </w:r>
        <w:r w:rsidRPr="00970765" w:rsidDel="00510FCD">
          <w:rPr>
            <w:noProof w:val="0"/>
          </w:rPr>
          <w:delInstrText xml:space="preserve"> SEQ Figure \* ARABIC \s 1 </w:delInstrText>
        </w:r>
        <w:r w:rsidRPr="00970765" w:rsidDel="00510FCD">
          <w:rPr>
            <w:noProof w:val="0"/>
          </w:rPr>
          <w:fldChar w:fldCharType="separate"/>
        </w:r>
        <w:r w:rsidRPr="00970765" w:rsidDel="00510FCD">
          <w:rPr>
            <w:noProof w:val="0"/>
          </w:rPr>
          <w:delText>3</w:delText>
        </w:r>
        <w:r w:rsidRPr="00970765" w:rsidDel="00510FCD">
          <w:rPr>
            <w:noProof w:val="0"/>
          </w:rPr>
          <w:fldChar w:fldCharType="end"/>
        </w:r>
      </w:del>
      <w:bookmarkEnd w:id="45"/>
      <w:r w:rsidRPr="00970765">
        <w:rPr>
          <w:noProof w:val="0"/>
        </w:rPr>
        <w:t xml:space="preserve"> — Двомасова розрахункова схема механічної частини</w:t>
      </w:r>
      <w:bookmarkEnd w:id="43"/>
    </w:p>
    <w:p w:rsidR="000F70E1" w:rsidRPr="00970765" w:rsidRDefault="000F70E1" w:rsidP="000F70E1">
      <w:pPr>
        <w:pStyle w:val="1"/>
      </w:pPr>
      <w:r w:rsidRPr="00970765">
        <w:t>Для визначення узагальненої сили Q' необхідно обчислити елементарну роботу всіх прикладених до першої масі моментів на можливе переміщення:</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12"/>
          <w:sz w:val="26"/>
          <w:szCs w:val="26"/>
        </w:rPr>
        <w:object w:dxaOrig="2320" w:dyaOrig="420">
          <v:shape id="_x0000_i1062" type="#_x0000_t75" style="width:116.25pt;height:21pt" o:ole="">
            <v:imagedata r:id="rId79" o:title=""/>
          </v:shape>
          <o:OLEObject Type="Embed" ProgID="Equation.DSMT4" ShapeID="_x0000_i1062" DrawAspect="Content" ObjectID="_1605943286" r:id="rId80"/>
        </w:object>
      </w:r>
      <w:r w:rsidRPr="00970765">
        <w:rPr>
          <w:rFonts w:cs="Times New Roman"/>
          <w:sz w:val="26"/>
          <w:szCs w:val="26"/>
        </w:rPr>
        <w:t xml:space="preserve"> </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6</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12"/>
          <w:sz w:val="26"/>
          <w:szCs w:val="26"/>
        </w:rPr>
        <w:object w:dxaOrig="1620" w:dyaOrig="420">
          <v:shape id="_x0000_i1063" type="#_x0000_t75" style="width:81pt;height:21pt" o:ole="">
            <v:imagedata r:id="rId81" o:title=""/>
          </v:shape>
          <o:OLEObject Type="Embed" ProgID="Equation.DSMT4" ShapeID="_x0000_i1063" DrawAspect="Content" ObjectID="_1605943287" r:id="rId82"/>
        </w:object>
      </w:r>
      <w:r w:rsidRPr="00970765">
        <w:rPr>
          <w:rFonts w:cs="Times New Roman"/>
          <w:sz w:val="26"/>
          <w:szCs w:val="26"/>
        </w:rPr>
        <w:t xml:space="preserve"> </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7</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0F70E1" w:rsidRPr="00970765" w:rsidRDefault="000F70E1" w:rsidP="000F70E1">
      <w:pPr>
        <w:pStyle w:val="1"/>
      </w:pPr>
      <w:r w:rsidRPr="00970765">
        <w:t>Отримаємо наступну систему рівнянь</w:t>
      </w:r>
    </w:p>
    <w:p w:rsidR="000F70E1" w:rsidRPr="00970765" w:rsidRDefault="000F70E1" w:rsidP="000F70E1">
      <w:pPr>
        <w:pStyle w:val="MTDisplayEquation"/>
        <w:keepNext/>
        <w:rPr>
          <w:rFonts w:cs="Times New Roman"/>
          <w:sz w:val="26"/>
          <w:szCs w:val="26"/>
        </w:rPr>
      </w:pPr>
      <w:r w:rsidRPr="00970765">
        <w:rPr>
          <w:rFonts w:cs="Times New Roman"/>
          <w:sz w:val="26"/>
          <w:szCs w:val="26"/>
        </w:rPr>
        <w:tab/>
      </w:r>
      <w:r w:rsidRPr="00970765">
        <w:rPr>
          <w:rFonts w:cs="Times New Roman"/>
          <w:position w:val="-114"/>
          <w:sz w:val="26"/>
          <w:szCs w:val="26"/>
        </w:rPr>
        <w:object w:dxaOrig="4900" w:dyaOrig="2420">
          <v:shape id="_x0000_i1064" type="#_x0000_t75" style="width:245.25pt;height:120.75pt" o:ole="">
            <v:imagedata r:id="rId83" o:title=""/>
          </v:shape>
          <o:OLEObject Type="Embed" ProgID="Equation.DSMT4" ShapeID="_x0000_i1064" DrawAspect="Content" ObjectID="_1605943288" r:id="rId84"/>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49" w:name="ZEqnNum519286"/>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8</w:instrText>
      </w:r>
      <w:r w:rsidRPr="00970765">
        <w:rPr>
          <w:rFonts w:cs="Times New Roman"/>
          <w:sz w:val="26"/>
          <w:szCs w:val="26"/>
        </w:rPr>
        <w:fldChar w:fldCharType="end"/>
      </w:r>
      <w:r w:rsidRPr="00970765">
        <w:rPr>
          <w:rFonts w:cs="Times New Roman"/>
          <w:sz w:val="26"/>
          <w:szCs w:val="26"/>
        </w:rPr>
        <w:instrText>)</w:instrText>
      </w:r>
      <w:bookmarkEnd w:id="49"/>
      <w:r w:rsidRPr="00970765">
        <w:rPr>
          <w:rFonts w:cs="Times New Roman"/>
          <w:sz w:val="26"/>
          <w:szCs w:val="26"/>
        </w:rPr>
        <w:fldChar w:fldCharType="end"/>
      </w:r>
    </w:p>
    <w:p w:rsidR="000F70E1" w:rsidRPr="00970765" w:rsidRDefault="000F70E1" w:rsidP="000F70E1">
      <w:pPr>
        <w:pStyle w:val="1"/>
      </w:pPr>
      <w:r w:rsidRPr="00970765">
        <w:t xml:space="preserve">В </w:t>
      </w:r>
      <w:r w:rsidRPr="00970765">
        <w:fldChar w:fldCharType="begin"/>
      </w:r>
      <w:r w:rsidRPr="00970765">
        <w:instrText xml:space="preserve"> GOTOBUTTON ZEqnNum519286  \* MERGEFORMAT </w:instrText>
      </w:r>
      <w:r w:rsidRPr="00970765">
        <w:fldChar w:fldCharType="begin"/>
      </w:r>
      <w:r w:rsidRPr="00970765">
        <w:instrText xml:space="preserve"> REF ZEqnNum519286 \* Charformat \! \* MERGEFORMAT </w:instrText>
      </w:r>
      <w:r w:rsidRPr="00970765">
        <w:fldChar w:fldCharType="separate"/>
      </w:r>
      <w:r w:rsidRPr="009D4FFD">
        <w:instrText>(2.8)</w:instrText>
      </w:r>
      <w:r w:rsidRPr="00970765">
        <w:fldChar w:fldCharType="end"/>
      </w:r>
      <w:r w:rsidRPr="00970765">
        <w:fldChar w:fldCharType="end"/>
      </w:r>
      <w:r w:rsidRPr="00970765">
        <w:t xml:space="preserve"> пропорційні деформації пружних зв’язків моменти є моментами пружної взаємодії між масами що рухаються</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sz w:val="26"/>
          <w:szCs w:val="26"/>
        </w:rPr>
        <w:object w:dxaOrig="4320" w:dyaOrig="420">
          <v:shape id="_x0000_i1065" type="#_x0000_t75" style="width:3in;height:21pt" o:ole="">
            <v:imagedata r:id="rId85" o:title=""/>
          </v:shape>
          <o:OLEObject Type="Embed" ProgID="Equation.DSMT4" ShapeID="_x0000_i1065" DrawAspect="Content" ObjectID="_1605943289" r:id="rId86"/>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50" w:name="ZEqnNum469776"/>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9</w:instrText>
      </w:r>
      <w:r w:rsidRPr="00970765">
        <w:rPr>
          <w:rFonts w:cs="Times New Roman"/>
          <w:sz w:val="26"/>
          <w:szCs w:val="26"/>
        </w:rPr>
        <w:fldChar w:fldCharType="end"/>
      </w:r>
      <w:r w:rsidRPr="00970765">
        <w:rPr>
          <w:rFonts w:cs="Times New Roman"/>
          <w:sz w:val="26"/>
          <w:szCs w:val="26"/>
        </w:rPr>
        <w:instrText>)</w:instrText>
      </w:r>
      <w:bookmarkEnd w:id="50"/>
      <w:r w:rsidRPr="00970765">
        <w:rPr>
          <w:rFonts w:cs="Times New Roman"/>
          <w:sz w:val="26"/>
          <w:szCs w:val="26"/>
        </w:rPr>
        <w:fldChar w:fldCharType="end"/>
      </w:r>
    </w:p>
    <w:p w:rsidR="000F70E1" w:rsidRPr="00970765" w:rsidRDefault="000F70E1" w:rsidP="000F70E1">
      <w:pPr>
        <w:pStyle w:val="1"/>
      </w:pPr>
      <w:r w:rsidRPr="00970765">
        <w:t xml:space="preserve">З врахуванням </w:t>
      </w:r>
      <w:r w:rsidRPr="00970765">
        <w:fldChar w:fldCharType="begin"/>
      </w:r>
      <w:r w:rsidRPr="00970765">
        <w:instrText xml:space="preserve"> GOTOBUTTON ZEqnNum469776  \* MERGEFORMAT </w:instrText>
      </w:r>
      <w:r w:rsidRPr="00970765">
        <w:fldChar w:fldCharType="begin"/>
      </w:r>
      <w:r w:rsidRPr="00970765">
        <w:instrText xml:space="preserve"> REF ZEqnNum469776 \* Charformat \! \* MERGEFORMAT </w:instrText>
      </w:r>
      <w:r w:rsidRPr="00970765">
        <w:fldChar w:fldCharType="separate"/>
      </w:r>
      <w:r w:rsidRPr="009D4FFD">
        <w:instrText>(2.9)</w:instrText>
      </w:r>
      <w:r w:rsidRPr="00970765">
        <w:fldChar w:fldCharType="end"/>
      </w:r>
      <w:r w:rsidRPr="00970765">
        <w:fldChar w:fldCharType="end"/>
      </w:r>
      <w:r w:rsidRPr="00970765">
        <w:t xml:space="preserve"> систему рівнянь можна представити у вигляді</w:t>
      </w:r>
    </w:p>
    <w:p w:rsidR="000F70E1" w:rsidRPr="00970765" w:rsidRDefault="000F70E1" w:rsidP="000F70E1">
      <w:pPr>
        <w:pStyle w:val="MTDisplayEquation"/>
        <w:rPr>
          <w:rFonts w:cs="Times New Roman"/>
          <w:sz w:val="26"/>
          <w:szCs w:val="26"/>
        </w:rPr>
      </w:pPr>
      <w:r w:rsidRPr="00970765">
        <w:rPr>
          <w:rFonts w:cs="Times New Roman"/>
          <w:sz w:val="26"/>
          <w:szCs w:val="26"/>
        </w:rPr>
        <w:lastRenderedPageBreak/>
        <w:tab/>
      </w:r>
      <w:r w:rsidRPr="00970765">
        <w:rPr>
          <w:rFonts w:cs="Times New Roman"/>
          <w:position w:val="-114"/>
          <w:sz w:val="26"/>
          <w:szCs w:val="26"/>
        </w:rPr>
        <w:object w:dxaOrig="3180" w:dyaOrig="2420">
          <v:shape id="_x0000_i1066" type="#_x0000_t75" style="width:159pt;height:120.75pt" o:ole="">
            <v:imagedata r:id="rId87" o:title=""/>
          </v:shape>
          <o:OLEObject Type="Embed" ProgID="Equation.DSMT4" ShapeID="_x0000_i1066" DrawAspect="Content" ObjectID="_1605943290" r:id="rId88"/>
        </w:object>
      </w:r>
      <w:r w:rsidRPr="00970765">
        <w:rPr>
          <w:rFonts w:cs="Times New Roman"/>
          <w:sz w:val="26"/>
          <w:szCs w:val="26"/>
        </w:rPr>
        <w:t xml:space="preserve"> </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51" w:name="ZEqnNum562754"/>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10</w:instrText>
      </w:r>
      <w:r w:rsidRPr="00970765">
        <w:rPr>
          <w:rFonts w:cs="Times New Roman"/>
          <w:sz w:val="26"/>
          <w:szCs w:val="26"/>
        </w:rPr>
        <w:fldChar w:fldCharType="end"/>
      </w:r>
      <w:r w:rsidRPr="00970765">
        <w:rPr>
          <w:rFonts w:cs="Times New Roman"/>
          <w:sz w:val="26"/>
          <w:szCs w:val="26"/>
        </w:rPr>
        <w:instrText>)</w:instrText>
      </w:r>
      <w:bookmarkEnd w:id="51"/>
      <w:r w:rsidRPr="00970765">
        <w:rPr>
          <w:rFonts w:cs="Times New Roman"/>
          <w:sz w:val="26"/>
          <w:szCs w:val="26"/>
        </w:rPr>
        <w:fldChar w:fldCharType="end"/>
      </w:r>
    </w:p>
    <w:p w:rsidR="000F70E1" w:rsidRPr="00970765" w:rsidRDefault="000F70E1" w:rsidP="000F70E1">
      <w:pPr>
        <w:pStyle w:val="1"/>
      </w:pPr>
      <w:r w:rsidRPr="00970765">
        <w:t xml:space="preserve">Розглядаючи </w:t>
      </w:r>
      <w:r w:rsidRPr="00970765">
        <w:fldChar w:fldCharType="begin"/>
      </w:r>
      <w:r w:rsidRPr="00970765">
        <w:instrText xml:space="preserve"> GOTOBUTTON ZEqnNum562754  \* MERGEFORMAT </w:instrText>
      </w:r>
      <w:r w:rsidRPr="00970765">
        <w:fldChar w:fldCharType="begin"/>
      </w:r>
      <w:r w:rsidRPr="00970765">
        <w:instrText xml:space="preserve"> REF ZEqnNum562754 \* Charformat \! \* MERGEFORMAT </w:instrText>
      </w:r>
      <w:r w:rsidRPr="00970765">
        <w:fldChar w:fldCharType="separate"/>
      </w:r>
      <w:r w:rsidRPr="009D4FFD">
        <w:instrText>(2.10)</w:instrText>
      </w:r>
      <w:r w:rsidRPr="00970765">
        <w:fldChar w:fldCharType="end"/>
      </w:r>
      <w:r w:rsidRPr="00970765">
        <w:fldChar w:fldCharType="end"/>
      </w:r>
      <w:r w:rsidRPr="00970765">
        <w:t xml:space="preserve"> можна встановити, що рівняння руху наведених мас електроприводу однотипні. Вони відображають фізичний закон (другий закон Ньютона), відповідно до якого прискорення твердого тіла пропорційно сумі всіх доданих до неї моментів (або сил), включаючи моменти і сили, обумовлені пружною взаємодією з іншими твердими тілами системи.</w:t>
      </w:r>
    </w:p>
    <w:p w:rsidR="000F70E1" w:rsidRPr="00970765" w:rsidRDefault="000F70E1" w:rsidP="000F70E1">
      <w:pPr>
        <w:pStyle w:val="1"/>
      </w:pPr>
      <w:r w:rsidRPr="00970765">
        <w:t xml:space="preserve">З цього виходить що рух двомасової системи описується системою </w:t>
      </w:r>
      <w:r w:rsidRPr="00970765">
        <w:fldChar w:fldCharType="begin"/>
      </w:r>
      <w:r w:rsidRPr="00970765">
        <w:instrText xml:space="preserve"> GOTOBUTTON ZEqnNum562754  \* MERGEFORMAT </w:instrText>
      </w:r>
      <w:r w:rsidRPr="00970765">
        <w:fldChar w:fldCharType="begin"/>
      </w:r>
      <w:r w:rsidRPr="00970765">
        <w:instrText xml:space="preserve"> REF ZEqnNum562754 \* Charformat \! \* MERGEFORMAT </w:instrText>
      </w:r>
      <w:r w:rsidRPr="00970765">
        <w:fldChar w:fldCharType="separate"/>
      </w:r>
      <w:r w:rsidRPr="009D4FFD">
        <w:instrText>(2.10)</w:instrText>
      </w:r>
      <w:r w:rsidRPr="00970765">
        <w:fldChar w:fldCharType="end"/>
      </w:r>
      <w:r w:rsidRPr="00970765">
        <w:fldChar w:fldCharType="end"/>
      </w:r>
      <w:r w:rsidRPr="00970765">
        <w:t xml:space="preserve"> при </w:t>
      </w:r>
      <w:r w:rsidRPr="00970765">
        <w:rPr>
          <w:position w:val="-12"/>
        </w:rPr>
        <w:object w:dxaOrig="700" w:dyaOrig="420">
          <v:shape id="_x0000_i1067" type="#_x0000_t75" style="width:35.25pt;height:21pt" o:ole="">
            <v:imagedata r:id="rId89" o:title=""/>
          </v:shape>
          <o:OLEObject Type="Embed" ProgID="Equation.DSMT4" ShapeID="_x0000_i1067" DrawAspect="Content" ObjectID="_1605943291" r:id="rId90"/>
        </w:object>
      </w:r>
      <w:r w:rsidRPr="00970765">
        <w:t xml:space="preserve"> і </w:t>
      </w:r>
      <w:r w:rsidRPr="00970765">
        <w:rPr>
          <w:position w:val="-12"/>
        </w:rPr>
        <w:object w:dxaOrig="920" w:dyaOrig="420">
          <v:shape id="_x0000_i1068" type="#_x0000_t75" style="width:45.75pt;height:21pt" o:ole="">
            <v:imagedata r:id="rId91" o:title=""/>
          </v:shape>
          <o:OLEObject Type="Embed" ProgID="Equation.DSMT4" ShapeID="_x0000_i1068" DrawAspect="Content" ObjectID="_1605943292" r:id="rId92"/>
        </w:objec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94"/>
          <w:sz w:val="26"/>
          <w:szCs w:val="26"/>
        </w:rPr>
        <w:object w:dxaOrig="3180" w:dyaOrig="2020">
          <v:shape id="_x0000_i1069" type="#_x0000_t75" style="width:159pt;height:101.25pt" o:ole="">
            <v:imagedata r:id="rId93" o:title=""/>
          </v:shape>
          <o:OLEObject Type="Embed" ProgID="Equation.DSMT4" ShapeID="_x0000_i1069" DrawAspect="Content" ObjectID="_1605943293" r:id="rId94"/>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52" w:name="ZEqnNum796704"/>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11</w:instrText>
      </w:r>
      <w:r w:rsidRPr="00970765">
        <w:rPr>
          <w:rFonts w:cs="Times New Roman"/>
          <w:sz w:val="26"/>
          <w:szCs w:val="26"/>
        </w:rPr>
        <w:fldChar w:fldCharType="end"/>
      </w:r>
      <w:r w:rsidRPr="00970765">
        <w:rPr>
          <w:rFonts w:cs="Times New Roman"/>
          <w:sz w:val="26"/>
          <w:szCs w:val="26"/>
        </w:rPr>
        <w:instrText>)</w:instrText>
      </w:r>
      <w:bookmarkEnd w:id="52"/>
      <w:r w:rsidRPr="00970765">
        <w:rPr>
          <w:rFonts w:cs="Times New Roman"/>
          <w:sz w:val="26"/>
          <w:szCs w:val="26"/>
        </w:rPr>
        <w:fldChar w:fldCharType="end"/>
      </w:r>
    </w:p>
    <w:p w:rsidR="000F70E1" w:rsidRPr="00970765" w:rsidRDefault="000F70E1" w:rsidP="000F70E1">
      <w:pPr>
        <w:pStyle w:val="1"/>
      </w:pPr>
      <w:r w:rsidRPr="00970765">
        <w:t>Перехід від двомасової пружної системи до еквівалентної двомасової системи із пружнім механічним зв’язком виконаємо в два етапи. Спочатку приймемо механічний зв'язок між першою і другою масами (рис. 2.1), абсолютно жорстким. Отримаємо двомасову жорстку систему, розрахункова схема якої показана рис. </w:t>
      </w:r>
      <w:r w:rsidRPr="00970765">
        <w:fldChar w:fldCharType="begin"/>
      </w:r>
      <w:r w:rsidRPr="00970765">
        <w:instrText xml:space="preserve"> REF _Ref531992554 \h  \* MERGEFORMAT </w:instrText>
      </w:r>
      <w:r w:rsidRPr="00970765">
        <w:fldChar w:fldCharType="separate"/>
      </w:r>
      <w:ins w:id="53" w:author="Пользователь Windows" w:date="2018-12-08T00:32:00Z">
        <w:r w:rsidRPr="00970765">
          <w:t xml:space="preserve">Рисунок </w:t>
        </w:r>
      </w:ins>
      <w:r>
        <w:t>2</w:t>
      </w:r>
      <w:r w:rsidRPr="00970765">
        <w:t>.</w:t>
      </w:r>
      <w:r>
        <w:rPr>
          <w:noProof/>
        </w:rPr>
        <w:t>4</w:t>
      </w:r>
      <w:r w:rsidRPr="00970765">
        <w:fldChar w:fldCharType="end"/>
      </w:r>
      <w:r w:rsidRPr="00970765">
        <w:t xml:space="preserve">. Відмінністю її від  попередньої схеми є рівність швидкостей мас, при цьому відповідно до другого рівняння системи </w:t>
      </w:r>
      <w:r w:rsidRPr="00970765">
        <w:fldChar w:fldCharType="begin"/>
      </w:r>
      <w:r w:rsidRPr="00970765">
        <w:instrText xml:space="preserve"> GOTOBUTTON ZEqnNum796704  \* MERGEFORMAT </w:instrText>
      </w:r>
      <w:r w:rsidRPr="00970765">
        <w:fldChar w:fldCharType="begin"/>
      </w:r>
      <w:r w:rsidRPr="00970765">
        <w:instrText xml:space="preserve"> REF ZEqnNum796704 \* Charformat \! \* MERGEFORMAT </w:instrText>
      </w:r>
      <w:r w:rsidRPr="00970765">
        <w:fldChar w:fldCharType="separate"/>
      </w:r>
      <w:r w:rsidRPr="009D4FFD">
        <w:instrText>(2.11)</w:instrText>
      </w:r>
      <w:r w:rsidRPr="00970765">
        <w:fldChar w:fldCharType="end"/>
      </w:r>
      <w:r w:rsidRPr="00970765">
        <w:fldChar w:fldCharType="end"/>
      </w:r>
      <w:r w:rsidRPr="00970765">
        <w:t>.</w:t>
      </w:r>
    </w:p>
    <w:bookmarkStart w:id="54" w:name="_Ref529369082"/>
    <w:p w:rsidR="000F70E1" w:rsidRPr="00970765" w:rsidRDefault="000F70E1" w:rsidP="000F70E1">
      <w:pPr>
        <w:pStyle w:val="diplomapictures"/>
        <w:rPr>
          <w:ins w:id="55" w:author="Пользователь Windows" w:date="2018-12-08T00:32:00Z"/>
          <w:noProof w:val="0"/>
        </w:rPr>
      </w:pPr>
      <w:r w:rsidRPr="00970765">
        <w:object w:dxaOrig="4410" w:dyaOrig="2250">
          <v:shape id="_x0000_i1070" type="#_x0000_t75" style="width:220.5pt;height:112.5pt" o:ole="">
            <v:imagedata r:id="rId95" o:title=""/>
          </v:shape>
          <o:OLEObject Type="Embed" ProgID="Visio.Drawing.15" ShapeID="_x0000_i1070" DrawAspect="Content" ObjectID="_1605943294" r:id="rId96"/>
        </w:object>
      </w:r>
    </w:p>
    <w:p w:rsidR="000F70E1" w:rsidRPr="00970765" w:rsidDel="00D81C83" w:rsidRDefault="000F70E1" w:rsidP="000F70E1">
      <w:pPr>
        <w:pStyle w:val="diplomapictures"/>
        <w:rPr>
          <w:del w:id="56" w:author="Пользователь Windows" w:date="2018-12-08T00:32:00Z"/>
          <w:noProof w:val="0"/>
        </w:rPr>
      </w:pPr>
      <w:bookmarkStart w:id="57" w:name="_Ref531992554"/>
      <w:ins w:id="58" w:author="Пользователь Windows" w:date="2018-12-08T00:32:00Z">
        <w:r w:rsidRPr="00970765">
          <w:rPr>
            <w:noProof w:val="0"/>
          </w:rPr>
          <w:t xml:space="preserve">Рисунок </w:t>
        </w:r>
      </w:ins>
      <w:r w:rsidRPr="00970765">
        <w:fldChar w:fldCharType="begin"/>
      </w:r>
      <w:r w:rsidRPr="00970765">
        <w:rPr>
          <w:noProof w:val="0"/>
        </w:rPr>
        <w:instrText xml:space="preserve"> STYLEREF 1 \s </w:instrText>
      </w:r>
      <w:r w:rsidRPr="00970765">
        <w:fldChar w:fldCharType="separate"/>
      </w:r>
      <w:r>
        <w:t>2</w:t>
      </w:r>
      <w:r w:rsidRPr="00970765">
        <w:fldChar w:fldCharType="end"/>
      </w:r>
      <w:r w:rsidRPr="00970765">
        <w:rPr>
          <w:noProof w:val="0"/>
        </w:rPr>
        <w:t>.</w:t>
      </w:r>
      <w:r w:rsidRPr="00970765">
        <w:fldChar w:fldCharType="begin"/>
      </w:r>
      <w:r w:rsidRPr="00970765">
        <w:rPr>
          <w:noProof w:val="0"/>
        </w:rPr>
        <w:instrText xml:space="preserve"> SEQ Figure \* ARABIC \s 1 </w:instrText>
      </w:r>
      <w:r w:rsidRPr="00970765">
        <w:fldChar w:fldCharType="separate"/>
      </w:r>
      <w:r>
        <w:t>4</w:t>
      </w:r>
      <w:r w:rsidRPr="00970765">
        <w:fldChar w:fldCharType="end"/>
      </w:r>
      <w:del w:id="59" w:author="Пользователь Windows" w:date="2018-12-08T09:09:00Z">
        <w:r w:rsidRPr="00970765" w:rsidDel="0040770A">
          <w:fldChar w:fldCharType="begin"/>
        </w:r>
        <w:r w:rsidRPr="00970765" w:rsidDel="0040770A">
          <w:rPr>
            <w:noProof w:val="0"/>
          </w:rPr>
          <w:delInstrText xml:space="preserve"> STYLEREF 1 \s </w:delInstrText>
        </w:r>
        <w:r w:rsidRPr="00970765" w:rsidDel="0040770A">
          <w:fldChar w:fldCharType="separate"/>
        </w:r>
        <w:r w:rsidRPr="00970765" w:rsidDel="0040770A">
          <w:delText>2</w:delText>
        </w:r>
        <w:r w:rsidRPr="00970765" w:rsidDel="0040770A">
          <w:fldChar w:fldCharType="end"/>
        </w:r>
        <w:r w:rsidRPr="00970765" w:rsidDel="0040770A">
          <w:rPr>
            <w:noProof w:val="0"/>
          </w:rPr>
          <w:delText>.</w:delText>
        </w:r>
        <w:r w:rsidRPr="00970765" w:rsidDel="0040770A">
          <w:fldChar w:fldCharType="begin"/>
        </w:r>
        <w:r w:rsidRPr="00970765" w:rsidDel="0040770A">
          <w:rPr>
            <w:noProof w:val="0"/>
          </w:rPr>
          <w:delInstrText xml:space="preserve"> SEQ Figure \* ARABIC \s 1 </w:delInstrText>
        </w:r>
        <w:r w:rsidRPr="00970765" w:rsidDel="0040770A">
          <w:fldChar w:fldCharType="separate"/>
        </w:r>
        <w:r w:rsidRPr="00970765" w:rsidDel="0040770A">
          <w:delText>4</w:delText>
        </w:r>
        <w:r w:rsidRPr="00970765" w:rsidDel="0040770A">
          <w:fldChar w:fldCharType="end"/>
        </w:r>
      </w:del>
      <w:del w:id="60" w:author="Пользователь Windows" w:date="2018-12-08T00:36:00Z">
        <w:r w:rsidRPr="00970765" w:rsidDel="00D81C83">
          <w:fldChar w:fldCharType="begin"/>
        </w:r>
        <w:r w:rsidRPr="00970765" w:rsidDel="00D81C83">
          <w:rPr>
            <w:noProof w:val="0"/>
          </w:rPr>
          <w:delInstrText xml:space="preserve"> STYLEREF 1 \s </w:delInstrText>
        </w:r>
        <w:r w:rsidRPr="00970765" w:rsidDel="00D81C83">
          <w:fldChar w:fldCharType="separate"/>
        </w:r>
        <w:r w:rsidRPr="00970765" w:rsidDel="00D81C83">
          <w:delText>2</w:delText>
        </w:r>
        <w:r w:rsidRPr="00970765" w:rsidDel="00D81C83">
          <w:fldChar w:fldCharType="end"/>
        </w:r>
        <w:r w:rsidRPr="00970765" w:rsidDel="00D81C83">
          <w:rPr>
            <w:noProof w:val="0"/>
          </w:rPr>
          <w:delText>.</w:delText>
        </w:r>
        <w:r w:rsidRPr="00970765" w:rsidDel="00D81C83">
          <w:fldChar w:fldCharType="begin"/>
        </w:r>
        <w:r w:rsidRPr="00970765" w:rsidDel="00D81C83">
          <w:rPr>
            <w:noProof w:val="0"/>
          </w:rPr>
          <w:delInstrText xml:space="preserve"> SEQ Figure \* ARABIC \s 1 </w:delInstrText>
        </w:r>
        <w:r w:rsidRPr="00970765" w:rsidDel="00D81C83">
          <w:fldChar w:fldCharType="separate"/>
        </w:r>
        <w:r w:rsidRPr="00970765" w:rsidDel="00D81C83">
          <w:delText>4</w:delText>
        </w:r>
        <w:r w:rsidRPr="00970765" w:rsidDel="00D81C83">
          <w:fldChar w:fldCharType="end"/>
        </w:r>
      </w:del>
      <w:bookmarkEnd w:id="57"/>
      <w:ins w:id="61" w:author="Пользователь Windows" w:date="2018-12-08T00:32:00Z">
        <w:r w:rsidRPr="00970765">
          <w:rPr>
            <w:noProof w:val="0"/>
          </w:rPr>
          <w:t xml:space="preserve"> – Двомасова жорстка механічна система</w:t>
        </w:r>
      </w:ins>
    </w:p>
    <w:p w:rsidR="000F70E1" w:rsidRPr="00970765" w:rsidRDefault="000F70E1" w:rsidP="000F70E1">
      <w:pPr>
        <w:pStyle w:val="diplomapictures"/>
        <w:rPr>
          <w:noProof w:val="0"/>
        </w:rPr>
      </w:pPr>
      <w:del w:id="62" w:author="Пользователь Windows" w:date="2018-12-08T00:33:00Z">
        <w:r w:rsidRPr="00970765" w:rsidDel="00D81C83">
          <w:rPr>
            <w:noProof w:val="0"/>
          </w:rPr>
          <w:delText xml:space="preserve">Рисунок </w:delText>
        </w:r>
      </w:del>
      <w:del w:id="63" w:author="Пользователь Windows" w:date="2018-12-08T00:31:00Z">
        <w:r w:rsidRPr="00970765" w:rsidDel="00510FCD">
          <w:rPr>
            <w:noProof w:val="0"/>
          </w:rPr>
          <w:delText>2.3 —</w:delText>
        </w:r>
      </w:del>
      <w:del w:id="64" w:author="Пользователь Windows" w:date="2018-12-08T00:33:00Z">
        <w:r w:rsidRPr="00970765" w:rsidDel="00D81C83">
          <w:rPr>
            <w:noProof w:val="0"/>
          </w:rPr>
          <w:delText xml:space="preserve"> Двомасова жорстка механічна система</w:delText>
        </w:r>
      </w:del>
    </w:p>
    <w:bookmarkEnd w:id="54"/>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2220" w:dyaOrig="760">
          <v:shape id="_x0000_i1071" type="#_x0000_t75" style="width:111pt;height:38.25pt" o:ole="">
            <v:imagedata r:id="rId97" o:title=""/>
          </v:shape>
          <o:OLEObject Type="Embed" ProgID="Equation.DSMT4" ShapeID="_x0000_i1071" DrawAspect="Content" ObjectID="_1605943295" r:id="rId98"/>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65" w:name="ZEqnNum522401"/>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12</w:instrText>
      </w:r>
      <w:r w:rsidRPr="00970765">
        <w:rPr>
          <w:rFonts w:cs="Times New Roman"/>
          <w:sz w:val="26"/>
          <w:szCs w:val="26"/>
        </w:rPr>
        <w:fldChar w:fldCharType="end"/>
      </w:r>
      <w:r w:rsidRPr="00970765">
        <w:rPr>
          <w:rFonts w:cs="Times New Roman"/>
          <w:sz w:val="26"/>
          <w:szCs w:val="26"/>
        </w:rPr>
        <w:instrText>)</w:instrText>
      </w:r>
      <w:bookmarkEnd w:id="65"/>
      <w:r w:rsidRPr="00970765">
        <w:rPr>
          <w:rFonts w:cs="Times New Roman"/>
          <w:sz w:val="26"/>
          <w:szCs w:val="26"/>
        </w:rPr>
        <w:fldChar w:fldCharType="end"/>
      </w:r>
    </w:p>
    <w:p w:rsidR="000F70E1" w:rsidRPr="00970765" w:rsidRDefault="000F70E1" w:rsidP="000F70E1">
      <w:pPr>
        <w:pStyle w:val="1"/>
      </w:pPr>
      <w:r w:rsidRPr="00970765">
        <w:t xml:space="preserve">Рівняння </w:t>
      </w:r>
      <w:r w:rsidRPr="00970765">
        <w:fldChar w:fldCharType="begin"/>
      </w:r>
      <w:r w:rsidRPr="00970765">
        <w:instrText xml:space="preserve"> GOTOBUTTON ZEqnNum522401  \* MERGEFORMAT </w:instrText>
      </w:r>
      <w:r w:rsidRPr="00970765">
        <w:fldChar w:fldCharType="begin"/>
      </w:r>
      <w:r w:rsidRPr="00970765">
        <w:instrText xml:space="preserve"> REF ZEqnNum522401 \* Charformat \! \* MERGEFORMAT </w:instrText>
      </w:r>
      <w:r w:rsidRPr="00970765">
        <w:fldChar w:fldCharType="separate"/>
      </w:r>
      <w:r w:rsidRPr="009D4FFD">
        <w:instrText>(2.12)</w:instrText>
      </w:r>
      <w:r w:rsidRPr="00970765">
        <w:fldChar w:fldCharType="end"/>
      </w:r>
      <w:r w:rsidRPr="00970765">
        <w:fldChar w:fldCharType="end"/>
      </w:r>
      <w:r w:rsidRPr="00970765">
        <w:t xml:space="preserve"> описує навантаження жорсткого механічного зв’язку при роботі електроприводів. Підставивши цей вираз в перше рівняння системи </w:t>
      </w:r>
      <w:r w:rsidRPr="00970765">
        <w:fldChar w:fldCharType="begin"/>
      </w:r>
      <w:r w:rsidRPr="00970765">
        <w:instrText xml:space="preserve"> GOTOBUTTON ZEqnNum796704  \* MERGEFORMAT </w:instrText>
      </w:r>
      <w:r w:rsidRPr="00970765">
        <w:fldChar w:fldCharType="begin"/>
      </w:r>
      <w:r w:rsidRPr="00970765">
        <w:instrText xml:space="preserve"> REF ZEqnNum796704 \* Charformat \! \* MERGEFORMAT </w:instrText>
      </w:r>
      <w:r w:rsidRPr="00970765">
        <w:fldChar w:fldCharType="separate"/>
      </w:r>
      <w:r w:rsidRPr="009D4FFD">
        <w:instrText>(2.11)</w:instrText>
      </w:r>
      <w:r w:rsidRPr="00970765">
        <w:fldChar w:fldCharType="end"/>
      </w:r>
      <w:r w:rsidRPr="00970765">
        <w:fldChar w:fldCharType="end"/>
      </w:r>
      <w:r w:rsidRPr="00970765">
        <w:t xml:space="preserve"> отримаємо </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3300" w:dyaOrig="720">
          <v:shape id="_x0000_i1072" type="#_x0000_t75" style="width:165pt;height:36pt" o:ole="">
            <v:imagedata r:id="rId99" o:title=""/>
          </v:shape>
          <o:OLEObject Type="Embed" ProgID="Equation.DSMT4" ShapeID="_x0000_i1072" DrawAspect="Content" ObjectID="_1605943296" r:id="rId100"/>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13</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0F70E1" w:rsidRPr="00970765" w:rsidRDefault="000F70E1" w:rsidP="000F70E1">
      <w:pPr>
        <w:pStyle w:val="1"/>
      </w:pPr>
      <w:r w:rsidRPr="00970765">
        <w:t>Виходячи з цього отримаємо рівняння</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1860" w:dyaOrig="720">
          <v:shape id="_x0000_i1073" type="#_x0000_t75" style="width:93pt;height:36pt" o:ole="">
            <v:imagedata r:id="rId101" o:title=""/>
          </v:shape>
          <o:OLEObject Type="Embed" ProgID="Equation.DSMT4" ShapeID="_x0000_i1073" DrawAspect="Content" ObjectID="_1605943297" r:id="rId102"/>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66" w:name="ZEqnNum439816"/>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14</w:instrText>
      </w:r>
      <w:r w:rsidRPr="00970765">
        <w:rPr>
          <w:rFonts w:cs="Times New Roman"/>
          <w:sz w:val="26"/>
          <w:szCs w:val="26"/>
        </w:rPr>
        <w:fldChar w:fldCharType="end"/>
      </w:r>
      <w:r w:rsidRPr="00970765">
        <w:rPr>
          <w:rFonts w:cs="Times New Roman"/>
          <w:sz w:val="26"/>
          <w:szCs w:val="26"/>
        </w:rPr>
        <w:instrText>)</w:instrText>
      </w:r>
      <w:bookmarkEnd w:id="66"/>
      <w:r w:rsidRPr="00970765">
        <w:rPr>
          <w:rFonts w:cs="Times New Roman"/>
          <w:sz w:val="26"/>
          <w:szCs w:val="26"/>
        </w:rPr>
        <w:fldChar w:fldCharType="end"/>
      </w:r>
    </w:p>
    <w:p w:rsidR="000F70E1" w:rsidRPr="00970765" w:rsidRDefault="000F70E1" w:rsidP="000F70E1">
      <w:pPr>
        <w:pStyle w:val="1"/>
      </w:pPr>
      <w:r w:rsidRPr="00970765">
        <w:t xml:space="preserve">Рівняння </w:t>
      </w:r>
      <w:r w:rsidRPr="00970765">
        <w:fldChar w:fldCharType="begin"/>
      </w:r>
      <w:r w:rsidRPr="00970765">
        <w:instrText xml:space="preserve"> GOTOBUTTON ZEqnNum439816  \* MERGEFORMAT </w:instrText>
      </w:r>
      <w:r w:rsidRPr="00970765">
        <w:fldChar w:fldCharType="begin"/>
      </w:r>
      <w:r w:rsidRPr="00970765">
        <w:instrText xml:space="preserve"> REF ZEqnNum439816 \* Charformat \! \* MERGEFORMAT </w:instrText>
      </w:r>
      <w:r w:rsidRPr="00970765">
        <w:fldChar w:fldCharType="separate"/>
      </w:r>
      <w:r w:rsidRPr="009D4FFD">
        <w:instrText>(2.14)</w:instrText>
      </w:r>
      <w:r w:rsidRPr="00970765">
        <w:fldChar w:fldCharType="end"/>
      </w:r>
      <w:r w:rsidRPr="00970765">
        <w:fldChar w:fldCharType="end"/>
      </w:r>
      <w:r w:rsidRPr="00970765">
        <w:t xml:space="preserve"> називають основним рівнянням руху електроприводу. За допомогою цього рівняння можна за відомим електромагнітним моментом двигуна і значенням моменту інерції оцінити середнє значення прискорення електроприводу, передбачити час, за який двигун досягне заданої швидкості, і вирішити багато інших практичних запитань навіть у тих випадках, коли вплив пружних зв'язків в системі є суттєвим.</w:t>
      </w:r>
      <w:bookmarkStart w:id="67" w:name="_Toc353803007"/>
    </w:p>
    <w:p w:rsidR="000F70E1" w:rsidRPr="00970765" w:rsidRDefault="000F70E1" w:rsidP="000F70E1">
      <w:pPr>
        <w:pStyle w:val="Heading2"/>
      </w:pPr>
      <w:bookmarkStart w:id="68" w:name="_Toc532032270"/>
      <w:r w:rsidRPr="00970765">
        <w:t>2.4</w:t>
      </w:r>
      <w:r w:rsidRPr="00970765">
        <w:tab/>
        <w:t>Неявнополюсні синхронні двигуни зі збудженням від постійних магнітів</w:t>
      </w:r>
      <w:bookmarkEnd w:id="67"/>
      <w:r w:rsidRPr="00970765">
        <w:t xml:space="preserve"> та їх математична модель</w:t>
      </w:r>
      <w:bookmarkEnd w:id="68"/>
    </w:p>
    <w:p w:rsidR="000F70E1" w:rsidRPr="00970765" w:rsidRDefault="000F70E1" w:rsidP="000F70E1">
      <w:pPr>
        <w:pStyle w:val="1"/>
      </w:pPr>
      <w:r w:rsidRPr="00970765">
        <w:t>Виходячи з теорії двофазної узагальненої електричної [2] машини еквівалентна схематизація симетричного СД із збудженням від постійних магнітів має вигляд, показаний на рис.</w:t>
      </w:r>
      <w:r w:rsidRPr="00970765">
        <w:fldChar w:fldCharType="begin"/>
      </w:r>
      <w:r w:rsidRPr="00970765">
        <w:instrText xml:space="preserve"> REF _Ref531992646 \h  \* MERGEFORMAT </w:instrText>
      </w:r>
      <w:r w:rsidRPr="00970765">
        <w:fldChar w:fldCharType="separate"/>
      </w:r>
      <w:r w:rsidRPr="00970765">
        <w:t xml:space="preserve">Рисунок </w:t>
      </w:r>
      <w:r>
        <w:t>2</w:t>
      </w:r>
      <w:r w:rsidRPr="00970765">
        <w:t>.</w:t>
      </w:r>
      <w:r>
        <w:rPr>
          <w:noProof/>
        </w:rPr>
        <w:t>5</w:t>
      </w:r>
      <w:r w:rsidRPr="00970765">
        <w:fldChar w:fldCharType="end"/>
      </w:r>
      <w:r w:rsidRPr="00970765">
        <w:t>.</w:t>
      </w:r>
    </w:p>
    <w:p w:rsidR="000F70E1" w:rsidRPr="00970765" w:rsidRDefault="000F70E1" w:rsidP="000F70E1">
      <w:pPr>
        <w:pStyle w:val="1"/>
      </w:pPr>
      <w:r w:rsidRPr="00970765">
        <w:t>На рис. 2.5 використано наступні стандартні позначення: (a-b), (d-q) –системи координат статора та ротора; (</w:t>
      </w:r>
      <w:r w:rsidRPr="00970765">
        <w:rPr>
          <w:position w:val="-12"/>
        </w:rPr>
        <w:object w:dxaOrig="840" w:dyaOrig="380">
          <v:shape id="_x0000_i1074" type="#_x0000_t75" style="width:42pt;height:18.75pt" o:ole="">
            <v:imagedata r:id="rId103" o:title=""/>
          </v:shape>
          <o:OLEObject Type="Embed" ProgID="Equation.DSMT4" ShapeID="_x0000_i1074" DrawAspect="Content" ObjectID="_1605943298" r:id="rId104"/>
        </w:object>
      </w:r>
      <w:r w:rsidRPr="00970765">
        <w:t>), (</w:t>
      </w:r>
      <w:r w:rsidRPr="00970765">
        <w:rPr>
          <w:position w:val="-12"/>
        </w:rPr>
        <w:object w:dxaOrig="680" w:dyaOrig="380">
          <v:shape id="_x0000_i1075" type="#_x0000_t75" style="width:33.75pt;height:18.75pt" o:ole="">
            <v:imagedata r:id="rId105" o:title=""/>
          </v:shape>
          <o:OLEObject Type="Embed" ProgID="Equation.DSMT4" ShapeID="_x0000_i1075" DrawAspect="Content" ObjectID="_1605943299" r:id="rId106"/>
        </w:object>
      </w:r>
      <w:r w:rsidRPr="00970765">
        <w:t xml:space="preserve">) – компоненти векторів </w:t>
      </w:r>
      <w:r w:rsidRPr="00970765">
        <w:lastRenderedPageBreak/>
        <w:t xml:space="preserve">напруги та струму статора, </w:t>
      </w:r>
      <w:r w:rsidRPr="00970765">
        <w:rPr>
          <w:position w:val="-12"/>
        </w:rPr>
        <w:object w:dxaOrig="1120" w:dyaOrig="380">
          <v:shape id="_x0000_i1076" type="#_x0000_t75" style="width:56.25pt;height:18.75pt" o:ole="">
            <v:imagedata r:id="rId107" o:title=""/>
          </v:shape>
          <o:OLEObject Type="Embed" ProgID="Equation.DSMT4" ShapeID="_x0000_i1076" DrawAspect="Content" ObjectID="_1605943300" r:id="rId108"/>
        </w:object>
      </w:r>
      <w:r w:rsidRPr="00970765">
        <w:t xml:space="preserve"> – струм фіктивного джерела струму, що схематизує дію постійних магнітів; </w:t>
      </w:r>
      <w:r w:rsidRPr="00970765">
        <w:rPr>
          <w:position w:val="-12"/>
        </w:rPr>
        <w:object w:dxaOrig="520" w:dyaOrig="360">
          <v:shape id="_x0000_i1077" type="#_x0000_t75" style="width:26.25pt;height:18.75pt" o:ole="">
            <v:imagedata r:id="rId109" o:title=""/>
          </v:shape>
          <o:OLEObject Type="Embed" ProgID="Equation.DSMT4" ShapeID="_x0000_i1077" DrawAspect="Content" ObjectID="_1605943301" r:id="rId110"/>
        </w:object>
      </w:r>
      <w:r w:rsidRPr="00970765">
        <w:t xml:space="preserve"> – кутове положення та кутова швидкість ротора відносно статора, </w:t>
      </w:r>
      <w:r w:rsidRPr="00970765">
        <w:rPr>
          <w:position w:val="-28"/>
        </w:rPr>
        <w:object w:dxaOrig="840" w:dyaOrig="720">
          <v:shape id="_x0000_i1078" type="#_x0000_t75" style="width:42pt;height:36.75pt" o:ole="">
            <v:imagedata r:id="rId111" o:title=""/>
          </v:shape>
          <o:OLEObject Type="Embed" ProgID="Equation.DSMT4" ShapeID="_x0000_i1078" DrawAspect="Content" ObjectID="_1605943302" r:id="rId112"/>
        </w:object>
      </w:r>
      <w:r w:rsidRPr="00970765">
        <w:t>.</w:t>
      </w:r>
    </w:p>
    <w:bookmarkStart w:id="69" w:name="_MON_1321881319"/>
    <w:bookmarkStart w:id="70" w:name="_MON_1321955410"/>
    <w:bookmarkStart w:id="71" w:name="_MON_1426946632"/>
    <w:bookmarkStart w:id="72" w:name="_MON_1427025590"/>
    <w:bookmarkStart w:id="73" w:name="_MON_1427030622"/>
    <w:bookmarkStart w:id="74" w:name="_MON_1321880960"/>
    <w:bookmarkEnd w:id="69"/>
    <w:bookmarkEnd w:id="70"/>
    <w:bookmarkEnd w:id="71"/>
    <w:bookmarkEnd w:id="72"/>
    <w:bookmarkEnd w:id="73"/>
    <w:bookmarkEnd w:id="74"/>
    <w:bookmarkStart w:id="75" w:name="_MON_1321881316"/>
    <w:bookmarkEnd w:id="75"/>
    <w:p w:rsidR="000F70E1" w:rsidRPr="00970765" w:rsidRDefault="000F70E1" w:rsidP="000F70E1">
      <w:pPr>
        <w:pStyle w:val="diplomapictures"/>
        <w:rPr>
          <w:noProof w:val="0"/>
        </w:rPr>
      </w:pPr>
      <w:r w:rsidRPr="00970765">
        <w:rPr>
          <w:noProof w:val="0"/>
        </w:rPr>
        <w:object w:dxaOrig="4695" w:dyaOrig="3750">
          <v:shape id="_x0000_i1079" type="#_x0000_t75" style="width:300pt;height:240.75pt" o:ole="" fillcolor="window">
            <v:imagedata r:id="rId113" o:title=""/>
          </v:shape>
          <o:OLEObject Type="Embed" ProgID="Word.Picture.8" ShapeID="_x0000_i1079" DrawAspect="Content" ObjectID="_1605943303" r:id="rId114"/>
        </w:object>
      </w:r>
    </w:p>
    <w:p w:rsidR="000F70E1" w:rsidRPr="00970765" w:rsidRDefault="000F70E1" w:rsidP="000F70E1">
      <w:pPr>
        <w:pStyle w:val="diplomapictures"/>
        <w:rPr>
          <w:noProof w:val="0"/>
        </w:rPr>
      </w:pPr>
      <w:bookmarkStart w:id="76" w:name="_Ref531992646"/>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2</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5</w:t>
      </w:r>
      <w:r w:rsidRPr="00970765">
        <w:rPr>
          <w:noProof w:val="0"/>
        </w:rPr>
        <w:fldChar w:fldCharType="end"/>
      </w:r>
      <w:del w:id="77" w:author="Пользователь Windows" w:date="2018-12-08T09:09:00Z">
        <w:r w:rsidRPr="00970765" w:rsidDel="0040770A">
          <w:rPr>
            <w:noProof w:val="0"/>
          </w:rPr>
          <w:fldChar w:fldCharType="begin"/>
        </w:r>
        <w:r w:rsidRPr="00970765" w:rsidDel="0040770A">
          <w:rPr>
            <w:noProof w:val="0"/>
          </w:rPr>
          <w:delInstrText xml:space="preserve"> STYLEREF 1 \s </w:delInstrText>
        </w:r>
        <w:r w:rsidRPr="00970765" w:rsidDel="0040770A">
          <w:rPr>
            <w:noProof w:val="0"/>
          </w:rPr>
          <w:fldChar w:fldCharType="separate"/>
        </w:r>
        <w:r w:rsidRPr="00970765" w:rsidDel="0040770A">
          <w:delText>2</w:delText>
        </w:r>
        <w:r w:rsidRPr="00970765" w:rsidDel="0040770A">
          <w:rPr>
            <w:noProof w:val="0"/>
          </w:rPr>
          <w:fldChar w:fldCharType="end"/>
        </w:r>
        <w:r w:rsidRPr="00970765" w:rsidDel="0040770A">
          <w:rPr>
            <w:noProof w:val="0"/>
          </w:rPr>
          <w:delText>.</w:delText>
        </w:r>
        <w:r w:rsidRPr="00970765" w:rsidDel="0040770A">
          <w:rPr>
            <w:noProof w:val="0"/>
          </w:rPr>
          <w:fldChar w:fldCharType="begin"/>
        </w:r>
        <w:r w:rsidRPr="00970765" w:rsidDel="0040770A">
          <w:rPr>
            <w:noProof w:val="0"/>
          </w:rPr>
          <w:delInstrText xml:space="preserve"> SEQ Figure \* ARABIC \s 1 </w:delInstrText>
        </w:r>
        <w:r w:rsidRPr="00970765" w:rsidDel="0040770A">
          <w:rPr>
            <w:noProof w:val="0"/>
          </w:rPr>
          <w:fldChar w:fldCharType="separate"/>
        </w:r>
        <w:r w:rsidRPr="00970765" w:rsidDel="0040770A">
          <w:delText>5</w:delText>
        </w:r>
        <w:r w:rsidRPr="00970765" w:rsidDel="0040770A">
          <w:rPr>
            <w:noProof w:val="0"/>
          </w:rPr>
          <w:fldChar w:fldCharType="end"/>
        </w:r>
      </w:del>
      <w:del w:id="78" w:author="Пользователь Windows" w:date="2018-12-08T00:36:00Z">
        <w:r w:rsidRPr="00970765" w:rsidDel="00D81C83">
          <w:rPr>
            <w:noProof w:val="0"/>
          </w:rPr>
          <w:fldChar w:fldCharType="begin"/>
        </w:r>
        <w:r w:rsidRPr="00970765" w:rsidDel="00D81C83">
          <w:rPr>
            <w:noProof w:val="0"/>
          </w:rPr>
          <w:delInstrText xml:space="preserve"> STYLEREF 1 \s </w:delInstrText>
        </w:r>
        <w:r w:rsidRPr="00970765" w:rsidDel="00D81C83">
          <w:rPr>
            <w:noProof w:val="0"/>
          </w:rPr>
          <w:fldChar w:fldCharType="separate"/>
        </w:r>
        <w:r w:rsidRPr="00970765" w:rsidDel="00D81C83">
          <w:delText>2</w:delText>
        </w:r>
        <w:r w:rsidRPr="00970765" w:rsidDel="00D81C83">
          <w:rPr>
            <w:noProof w:val="0"/>
          </w:rPr>
          <w:fldChar w:fldCharType="end"/>
        </w:r>
        <w:r w:rsidRPr="00970765" w:rsidDel="00D81C83">
          <w:rPr>
            <w:noProof w:val="0"/>
          </w:rPr>
          <w:delText>.</w:delText>
        </w:r>
        <w:r w:rsidRPr="00970765" w:rsidDel="00D81C83">
          <w:rPr>
            <w:noProof w:val="0"/>
          </w:rPr>
          <w:fldChar w:fldCharType="begin"/>
        </w:r>
        <w:r w:rsidRPr="00970765" w:rsidDel="00D81C83">
          <w:rPr>
            <w:noProof w:val="0"/>
          </w:rPr>
          <w:delInstrText xml:space="preserve"> SEQ Figure \* ARABIC \s 1 </w:delInstrText>
        </w:r>
        <w:r w:rsidRPr="00970765" w:rsidDel="00D81C83">
          <w:rPr>
            <w:noProof w:val="0"/>
          </w:rPr>
          <w:fldChar w:fldCharType="separate"/>
        </w:r>
        <w:r w:rsidRPr="00970765" w:rsidDel="00D81C83">
          <w:delText>5</w:delText>
        </w:r>
        <w:r w:rsidRPr="00970765" w:rsidDel="00D81C83">
          <w:rPr>
            <w:noProof w:val="0"/>
          </w:rPr>
          <w:fldChar w:fldCharType="end"/>
        </w:r>
      </w:del>
      <w:bookmarkEnd w:id="76"/>
      <w:r w:rsidRPr="00970765">
        <w:rPr>
          <w:noProof w:val="0"/>
        </w:rPr>
        <w:t xml:space="preserve"> – Схематизація СД</w:t>
      </w:r>
    </w:p>
    <w:p w:rsidR="000F70E1" w:rsidRPr="00970765" w:rsidRDefault="000F70E1" w:rsidP="000F70E1">
      <w:pPr>
        <w:pStyle w:val="1"/>
      </w:pPr>
      <w:r w:rsidRPr="00970765">
        <w:t>Вектори струму, потокозчеплення та напруги статора СД мають вигляд</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68"/>
          <w:sz w:val="26"/>
          <w:szCs w:val="26"/>
        </w:rPr>
        <w:object w:dxaOrig="2340" w:dyaOrig="1560">
          <v:shape id="_x0000_i1080" type="#_x0000_t75" style="width:117pt;height:78pt" o:ole="">
            <v:imagedata r:id="rId115" o:title=""/>
          </v:shape>
          <o:OLEObject Type="Embed" ProgID="Equation.DSMT4" ShapeID="_x0000_i1080" DrawAspect="Content" ObjectID="_1605943304" r:id="rId116"/>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15</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0F70E1" w:rsidRPr="00970765" w:rsidRDefault="000F70E1" w:rsidP="000F70E1">
      <w:pPr>
        <w:pStyle w:val="1"/>
      </w:pPr>
      <w:r w:rsidRPr="00970765">
        <w:t>За умов відсутності явнополюсності матриця індуктивностей електричної машини, що представлена на рис.2.5, має вигляд</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56"/>
          <w:sz w:val="26"/>
          <w:szCs w:val="26"/>
        </w:rPr>
        <w:object w:dxaOrig="4340" w:dyaOrig="1260">
          <v:shape id="_x0000_i1081" type="#_x0000_t75" style="width:216.75pt;height:60.75pt" o:ole="">
            <v:imagedata r:id="rId117" o:title=""/>
          </v:shape>
          <o:OLEObject Type="Embed" ProgID="Equation.DSMT4" ShapeID="_x0000_i1081" DrawAspect="Content" ObjectID="_1605943305" r:id="rId118"/>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79" w:name="ZEqnNum720161"/>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16</w:instrText>
      </w:r>
      <w:r w:rsidRPr="00970765">
        <w:rPr>
          <w:rFonts w:cs="Times New Roman"/>
          <w:sz w:val="26"/>
          <w:szCs w:val="26"/>
        </w:rPr>
        <w:fldChar w:fldCharType="end"/>
      </w:r>
      <w:r w:rsidRPr="00970765">
        <w:rPr>
          <w:rFonts w:cs="Times New Roman"/>
          <w:sz w:val="26"/>
          <w:szCs w:val="26"/>
        </w:rPr>
        <w:instrText>)</w:instrText>
      </w:r>
      <w:bookmarkEnd w:id="79"/>
      <w:r w:rsidRPr="00970765">
        <w:rPr>
          <w:rFonts w:cs="Times New Roman"/>
          <w:sz w:val="26"/>
          <w:szCs w:val="26"/>
        </w:rPr>
        <w:fldChar w:fldCharType="end"/>
      </w:r>
    </w:p>
    <w:p w:rsidR="000F70E1" w:rsidRPr="00970765" w:rsidRDefault="000F70E1" w:rsidP="000F70E1">
      <w:pPr>
        <w:pStyle w:val="1"/>
      </w:pPr>
      <w:r w:rsidRPr="00970765">
        <w:t xml:space="preserve">де </w:t>
      </w:r>
      <w:r w:rsidRPr="00970765">
        <w:rPr>
          <w:position w:val="-12"/>
        </w:rPr>
        <w:object w:dxaOrig="720" w:dyaOrig="380">
          <v:shape id="_x0000_i1082" type="#_x0000_t75" style="width:36.75pt;height:18.75pt" o:ole="">
            <v:imagedata r:id="rId119" o:title=""/>
          </v:shape>
          <o:OLEObject Type="Embed" ProgID="Equation.DSMT4" ShapeID="_x0000_i1082" DrawAspect="Content" ObjectID="_1605943306" r:id="rId120"/>
        </w:object>
      </w:r>
      <w:r w:rsidRPr="00970765">
        <w:t xml:space="preserve"> – індуктивності статорної та фіктивних обмоток, </w:t>
      </w:r>
      <w:r w:rsidRPr="00970765">
        <w:rPr>
          <w:position w:val="-12"/>
        </w:rPr>
        <w:object w:dxaOrig="380" w:dyaOrig="380">
          <v:shape id="_x0000_i1083" type="#_x0000_t75" style="width:18.75pt;height:18.75pt" o:ole="">
            <v:imagedata r:id="rId121" o:title=""/>
          </v:shape>
          <o:OLEObject Type="Embed" ProgID="Equation.DSMT4" ShapeID="_x0000_i1083" DrawAspect="Content" ObjectID="_1605943307" r:id="rId122"/>
        </w:object>
      </w:r>
      <w:r w:rsidRPr="00970765">
        <w:t> – індуктивність  контуру намагнічування, одна пара полюсів прийнята без втрати загальності.</w:t>
      </w:r>
    </w:p>
    <w:p w:rsidR="000F70E1" w:rsidRPr="00970765" w:rsidRDefault="000F70E1" w:rsidP="000F70E1">
      <w:pPr>
        <w:pStyle w:val="1"/>
      </w:pPr>
      <w:r w:rsidRPr="00970765">
        <w:t>Електромагнітна енергія та момент узагальненої машини мають вигляд</w:t>
      </w:r>
    </w:p>
    <w:p w:rsidR="000F70E1" w:rsidRPr="00970765" w:rsidRDefault="000F70E1" w:rsidP="000F70E1">
      <w:pPr>
        <w:pStyle w:val="MTDisplayEquation"/>
        <w:rPr>
          <w:rFonts w:cs="Times New Roman"/>
          <w:sz w:val="26"/>
          <w:szCs w:val="26"/>
        </w:rPr>
      </w:pPr>
      <w:r w:rsidRPr="00970765">
        <w:rPr>
          <w:rFonts w:cs="Times New Roman"/>
          <w:sz w:val="26"/>
          <w:szCs w:val="26"/>
        </w:rPr>
        <w:lastRenderedPageBreak/>
        <w:tab/>
      </w:r>
      <w:r w:rsidRPr="00970765">
        <w:rPr>
          <w:rFonts w:cs="Times New Roman"/>
          <w:position w:val="-32"/>
          <w:sz w:val="26"/>
          <w:szCs w:val="26"/>
        </w:rPr>
        <w:object w:dxaOrig="2280" w:dyaOrig="780">
          <v:shape id="_x0000_i1084" type="#_x0000_t75" style="width:114pt;height:39pt" o:ole="">
            <v:imagedata r:id="rId123" o:title=""/>
          </v:shape>
          <o:OLEObject Type="Embed" ProgID="Equation.DSMT4" ShapeID="_x0000_i1084" DrawAspect="Content" ObjectID="_1605943308" r:id="rId124"/>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80" w:name="ZEqnNum804133"/>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17</w:instrText>
      </w:r>
      <w:r w:rsidRPr="00970765">
        <w:rPr>
          <w:rFonts w:cs="Times New Roman"/>
          <w:sz w:val="26"/>
          <w:szCs w:val="26"/>
        </w:rPr>
        <w:fldChar w:fldCharType="end"/>
      </w:r>
      <w:r w:rsidRPr="00970765">
        <w:rPr>
          <w:rFonts w:cs="Times New Roman"/>
          <w:sz w:val="26"/>
          <w:szCs w:val="26"/>
        </w:rPr>
        <w:instrText>)</w:instrText>
      </w:r>
      <w:bookmarkEnd w:id="80"/>
      <w:r w:rsidRPr="00970765">
        <w:rPr>
          <w:rFonts w:cs="Times New Roman"/>
          <w:sz w:val="26"/>
          <w:szCs w:val="26"/>
        </w:rPr>
        <w:fldChar w:fldCharType="end"/>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1440" w:dyaOrig="760">
          <v:shape id="_x0000_i1085" type="#_x0000_t75" style="width:1in;height:38.25pt" o:ole="">
            <v:imagedata r:id="rId125" o:title=""/>
          </v:shape>
          <o:OLEObject Type="Embed" ProgID="Equation.DSMT4" ShapeID="_x0000_i1085" DrawAspect="Content" ObjectID="_1605943309" r:id="rId126"/>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81" w:name="ZEqnNum253291"/>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18</w:instrText>
      </w:r>
      <w:r w:rsidRPr="00970765">
        <w:rPr>
          <w:rFonts w:cs="Times New Roman"/>
          <w:sz w:val="26"/>
          <w:szCs w:val="26"/>
        </w:rPr>
        <w:fldChar w:fldCharType="end"/>
      </w:r>
      <w:r w:rsidRPr="00970765">
        <w:rPr>
          <w:rFonts w:cs="Times New Roman"/>
          <w:sz w:val="26"/>
          <w:szCs w:val="26"/>
        </w:rPr>
        <w:instrText>)</w:instrText>
      </w:r>
      <w:bookmarkEnd w:id="81"/>
      <w:r w:rsidRPr="00970765">
        <w:rPr>
          <w:rFonts w:cs="Times New Roman"/>
          <w:sz w:val="26"/>
          <w:szCs w:val="26"/>
        </w:rPr>
        <w:fldChar w:fldCharType="end"/>
      </w:r>
    </w:p>
    <w:p w:rsidR="000F70E1" w:rsidRPr="00970765" w:rsidRDefault="000F70E1" w:rsidP="000F70E1">
      <w:pPr>
        <w:pStyle w:val="1"/>
      </w:pPr>
      <w:r w:rsidRPr="00970765">
        <w:t xml:space="preserve">Після підстановки </w:t>
      </w:r>
      <w:r w:rsidRPr="00970765">
        <w:fldChar w:fldCharType="begin"/>
      </w:r>
      <w:r w:rsidRPr="00970765">
        <w:instrText xml:space="preserve"> GOTOBUTTON ZEqnNum720161  \* MERGEFORMAT </w:instrText>
      </w:r>
      <w:r w:rsidRPr="00970765">
        <w:fldChar w:fldCharType="begin"/>
      </w:r>
      <w:r w:rsidRPr="00970765">
        <w:instrText xml:space="preserve"> REF ZEqnNum720161 \* Charformat \! \* MERGEFORMAT </w:instrText>
      </w:r>
      <w:r w:rsidRPr="00970765">
        <w:fldChar w:fldCharType="separate"/>
      </w:r>
      <w:r w:rsidRPr="009D4FFD">
        <w:instrText>(2.16)</w:instrText>
      </w:r>
      <w:r w:rsidRPr="00970765">
        <w:fldChar w:fldCharType="end"/>
      </w:r>
      <w:r w:rsidRPr="00970765">
        <w:fldChar w:fldCharType="end"/>
      </w:r>
      <w:r w:rsidRPr="00970765">
        <w:t xml:space="preserve"> – </w:t>
      </w:r>
      <w:r w:rsidRPr="00970765">
        <w:fldChar w:fldCharType="begin"/>
      </w:r>
      <w:r w:rsidRPr="00970765">
        <w:instrText xml:space="preserve"> GOTOBUTTON ZEqnNum804133  \* MERGEFORMAT </w:instrText>
      </w:r>
      <w:r w:rsidRPr="00970765">
        <w:fldChar w:fldCharType="begin"/>
      </w:r>
      <w:r w:rsidRPr="00970765">
        <w:instrText xml:space="preserve"> REF ZEqnNum804133 \* Charformat \! \* MERGEFORMAT </w:instrText>
      </w:r>
      <w:r w:rsidRPr="00970765">
        <w:fldChar w:fldCharType="separate"/>
      </w:r>
      <w:r w:rsidRPr="009D4FFD">
        <w:instrText>(2.17)</w:instrText>
      </w:r>
      <w:r w:rsidRPr="00970765">
        <w:fldChar w:fldCharType="end"/>
      </w:r>
      <w:r w:rsidRPr="00970765">
        <w:fldChar w:fldCharType="end"/>
      </w:r>
      <w:r w:rsidRPr="00970765">
        <w:t xml:space="preserve"> в </w:t>
      </w:r>
      <w:r w:rsidRPr="00970765">
        <w:fldChar w:fldCharType="begin"/>
      </w:r>
      <w:r w:rsidRPr="00970765">
        <w:instrText xml:space="preserve"> GOTOBUTTON ZEqnNum253291  \* MERGEFORMAT </w:instrText>
      </w:r>
      <w:r w:rsidRPr="00970765">
        <w:fldChar w:fldCharType="begin"/>
      </w:r>
      <w:r w:rsidRPr="00970765">
        <w:instrText xml:space="preserve"> REF ZEqnNum253291 \* Charformat \! \* MERGEFORMAT </w:instrText>
      </w:r>
      <w:r w:rsidRPr="00970765">
        <w:fldChar w:fldCharType="separate"/>
      </w:r>
      <w:r w:rsidRPr="009D4FFD">
        <w:instrText>(2.18)</w:instrText>
      </w:r>
      <w:r w:rsidRPr="00970765">
        <w:fldChar w:fldCharType="end"/>
      </w:r>
      <w:r w:rsidRPr="00970765">
        <w:fldChar w:fldCharType="end"/>
      </w:r>
      <w:r w:rsidRPr="00970765">
        <w:t xml:space="preserve"> отримаємо наступний вираз для моменту СД:</w:t>
      </w:r>
    </w:p>
    <w:p w:rsidR="000F70E1" w:rsidRPr="00970765" w:rsidRDefault="000F70E1" w:rsidP="000F70E1">
      <w:pPr>
        <w:pStyle w:val="MTDisplayEquation"/>
        <w:rPr>
          <w:rFonts w:cs="Times New Roman"/>
          <w:sz w:val="26"/>
          <w:szCs w:val="26"/>
        </w:rPr>
      </w:pPr>
      <w:r w:rsidRPr="00970765">
        <w:rPr>
          <w:rFonts w:cs="Times New Roman"/>
          <w:position w:val="-188"/>
          <w:sz w:val="26"/>
          <w:szCs w:val="26"/>
        </w:rPr>
        <w:object w:dxaOrig="7440" w:dyaOrig="3900">
          <v:shape id="_x0000_i1086" type="#_x0000_t75" style="width:372pt;height:189.75pt" o:ole="">
            <v:imagedata r:id="rId127" o:title=""/>
          </v:shape>
          <o:OLEObject Type="Embed" ProgID="Equation.DSMT4" ShapeID="_x0000_i1086" DrawAspect="Content" ObjectID="_1605943310" r:id="rId128"/>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82" w:name="ZEqnNum868320"/>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19</w:instrText>
      </w:r>
      <w:r w:rsidRPr="00970765">
        <w:rPr>
          <w:rFonts w:cs="Times New Roman"/>
          <w:sz w:val="26"/>
          <w:szCs w:val="26"/>
        </w:rPr>
        <w:fldChar w:fldCharType="end"/>
      </w:r>
      <w:r w:rsidRPr="00970765">
        <w:rPr>
          <w:rFonts w:cs="Times New Roman"/>
          <w:sz w:val="26"/>
          <w:szCs w:val="26"/>
        </w:rPr>
        <w:instrText>)</w:instrText>
      </w:r>
      <w:bookmarkEnd w:id="82"/>
      <w:r w:rsidRPr="00970765">
        <w:rPr>
          <w:rFonts w:cs="Times New Roman"/>
          <w:sz w:val="26"/>
          <w:szCs w:val="26"/>
        </w:rPr>
        <w:fldChar w:fldCharType="end"/>
      </w:r>
    </w:p>
    <w:p w:rsidR="000F70E1" w:rsidRPr="00970765" w:rsidRDefault="000F70E1" w:rsidP="000F70E1">
      <w:pPr>
        <w:pStyle w:val="1"/>
      </w:pPr>
      <w:r w:rsidRPr="00970765">
        <w:t>Рівняння для потокозчеплень</w:t>
      </w:r>
    </w:p>
    <w:p w:rsidR="000F70E1" w:rsidRPr="00970765" w:rsidRDefault="000F70E1" w:rsidP="000F70E1">
      <w:pPr>
        <w:pStyle w:val="1"/>
      </w:pPr>
      <w:r w:rsidRPr="00970765">
        <w:object w:dxaOrig="1240" w:dyaOrig="420">
          <v:shape id="_x0000_i1087" type="#_x0000_t75" style="width:60.75pt;height:19.5pt" o:ole="">
            <v:imagedata r:id="rId129" o:title=""/>
          </v:shape>
          <o:OLEObject Type="Embed" ProgID="Equation.DSMT4" ShapeID="_x0000_i1087" DrawAspect="Content" ObjectID="_1605943311" r:id="rId130"/>
        </w:object>
      </w:r>
    </w:p>
    <w:p w:rsidR="000F70E1" w:rsidRPr="00970765" w:rsidRDefault="000F70E1" w:rsidP="000F70E1">
      <w:pPr>
        <w:pStyle w:val="1"/>
      </w:pPr>
      <w:r w:rsidRPr="00970765">
        <w:t xml:space="preserve">з урахуванням </w:t>
      </w:r>
      <w:r w:rsidRPr="00970765">
        <w:fldChar w:fldCharType="begin"/>
      </w:r>
      <w:r w:rsidRPr="00970765">
        <w:instrText xml:space="preserve"> GOTOBUTTON ZEqnNum868320  \* MERGEFORMAT </w:instrText>
      </w:r>
      <w:r w:rsidRPr="00970765">
        <w:fldChar w:fldCharType="begin"/>
      </w:r>
      <w:r w:rsidRPr="00970765">
        <w:instrText xml:space="preserve"> REF ZEqnNum868320 \* Charformat \! \* MERGEFORMAT </w:instrText>
      </w:r>
      <w:r w:rsidRPr="00970765">
        <w:fldChar w:fldCharType="separate"/>
      </w:r>
      <w:r w:rsidRPr="009D4FFD">
        <w:instrText>(2.19)</w:instrText>
      </w:r>
      <w:r w:rsidRPr="00970765">
        <w:fldChar w:fldCharType="end"/>
      </w:r>
      <w:r w:rsidRPr="00970765">
        <w:fldChar w:fldCharType="end"/>
      </w:r>
      <w:r w:rsidRPr="00970765">
        <w:t xml:space="preserve"> набуває вигляду</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56"/>
          <w:sz w:val="26"/>
          <w:szCs w:val="26"/>
        </w:rPr>
        <w:object w:dxaOrig="4900" w:dyaOrig="1260">
          <v:shape id="_x0000_i1088" type="#_x0000_t75" style="width:245.25pt;height:60.75pt" o:ole="">
            <v:imagedata r:id="rId131" o:title=""/>
          </v:shape>
          <o:OLEObject Type="Embed" ProgID="Equation.DSMT4" ShapeID="_x0000_i1088" DrawAspect="Content" ObjectID="_1605943312" r:id="rId132"/>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20</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0F70E1" w:rsidRPr="00970765" w:rsidRDefault="000F70E1" w:rsidP="000F70E1">
      <w:pPr>
        <w:pStyle w:val="1"/>
      </w:pPr>
      <w:r w:rsidRPr="00970765">
        <w:t xml:space="preserve">де </w:t>
      </w:r>
      <w:r w:rsidRPr="00970765">
        <w:rPr>
          <w:position w:val="-14"/>
        </w:rPr>
        <w:object w:dxaOrig="1460" w:dyaOrig="480">
          <v:shape id="_x0000_i1089" type="#_x0000_t75" style="width:72.75pt;height:24pt" o:ole="">
            <v:imagedata r:id="rId133" o:title=""/>
          </v:shape>
          <o:OLEObject Type="Embed" ProgID="Equation.DSMT4" ShapeID="_x0000_i1089" DrawAspect="Content" ObjectID="_1605943313" r:id="rId134"/>
        </w:object>
      </w:r>
      <w:r w:rsidRPr="00970765">
        <w:t xml:space="preserve">, </w:t>
      </w:r>
      <w:r w:rsidRPr="00970765">
        <w:rPr>
          <w:position w:val="-14"/>
        </w:rPr>
        <w:object w:dxaOrig="1939" w:dyaOrig="480">
          <v:shape id="_x0000_i1090" type="#_x0000_t75" style="width:97.5pt;height:24pt" o:ole="">
            <v:imagedata r:id="rId135" o:title=""/>
          </v:shape>
          <o:OLEObject Type="Embed" ProgID="Equation.DSMT4" ShapeID="_x0000_i1090" DrawAspect="Content" ObjectID="_1605943314" r:id="rId136"/>
        </w:object>
      </w:r>
      <w:r w:rsidRPr="00970765">
        <w:t xml:space="preserve"> – вектори струму та потокозчеплення статора.</w:t>
      </w:r>
    </w:p>
    <w:p w:rsidR="000F70E1" w:rsidRPr="00970765" w:rsidRDefault="000F70E1" w:rsidP="000F70E1">
      <w:pPr>
        <w:pStyle w:val="1"/>
      </w:pPr>
      <w:r w:rsidRPr="00970765">
        <w:t>Узагальнене рівняння електричної рівноваги статорного кола у формі Кірхгофа запишеться</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1800" w:dyaOrig="720">
          <v:shape id="_x0000_i1091" type="#_x0000_t75" style="width:90pt;height:36.75pt" o:ole="">
            <v:imagedata r:id="rId137" o:title=""/>
          </v:shape>
          <o:OLEObject Type="Embed" ProgID="Equation.DSMT4" ShapeID="_x0000_i1091" DrawAspect="Content" ObjectID="_1605943315" r:id="rId138"/>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83" w:name="ZEqnNum121374"/>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21</w:instrText>
      </w:r>
      <w:r w:rsidRPr="00970765">
        <w:rPr>
          <w:rFonts w:cs="Times New Roman"/>
          <w:sz w:val="26"/>
          <w:szCs w:val="26"/>
        </w:rPr>
        <w:fldChar w:fldCharType="end"/>
      </w:r>
      <w:r w:rsidRPr="00970765">
        <w:rPr>
          <w:rFonts w:cs="Times New Roman"/>
          <w:sz w:val="26"/>
          <w:szCs w:val="26"/>
        </w:rPr>
        <w:instrText>)</w:instrText>
      </w:r>
      <w:bookmarkEnd w:id="83"/>
      <w:r w:rsidRPr="00970765">
        <w:rPr>
          <w:rFonts w:cs="Times New Roman"/>
          <w:sz w:val="26"/>
          <w:szCs w:val="26"/>
        </w:rPr>
        <w:fldChar w:fldCharType="end"/>
      </w:r>
    </w:p>
    <w:p w:rsidR="000F70E1" w:rsidRPr="00970765" w:rsidRDefault="000F70E1" w:rsidP="000F70E1">
      <w:pPr>
        <w:pStyle w:val="1"/>
      </w:pPr>
      <w:r w:rsidRPr="00970765">
        <w:t>в якому вектор потокозчеплення статора дорівнює</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36"/>
          <w:sz w:val="26"/>
          <w:szCs w:val="26"/>
        </w:rPr>
        <w:object w:dxaOrig="4819" w:dyaOrig="859">
          <v:shape id="_x0000_i1092" type="#_x0000_t75" style="width:241.5pt;height:42.75pt" o:ole="">
            <v:imagedata r:id="rId139" o:title=""/>
          </v:shape>
          <o:OLEObject Type="Embed" ProgID="Equation.DSMT4" ShapeID="_x0000_i1092" DrawAspect="Content" ObjectID="_1605943316" r:id="rId140"/>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84" w:name="ZEqnNum203062"/>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22</w:instrText>
      </w:r>
      <w:r w:rsidRPr="00970765">
        <w:rPr>
          <w:rFonts w:cs="Times New Roman"/>
          <w:sz w:val="26"/>
          <w:szCs w:val="26"/>
        </w:rPr>
        <w:fldChar w:fldCharType="end"/>
      </w:r>
      <w:r w:rsidRPr="00970765">
        <w:rPr>
          <w:rFonts w:cs="Times New Roman"/>
          <w:sz w:val="26"/>
          <w:szCs w:val="26"/>
        </w:rPr>
        <w:instrText>)</w:instrText>
      </w:r>
      <w:bookmarkEnd w:id="84"/>
      <w:r w:rsidRPr="00970765">
        <w:rPr>
          <w:rFonts w:cs="Times New Roman"/>
          <w:sz w:val="26"/>
          <w:szCs w:val="26"/>
        </w:rPr>
        <w:fldChar w:fldCharType="end"/>
      </w:r>
    </w:p>
    <w:p w:rsidR="000F70E1" w:rsidRPr="00970765" w:rsidRDefault="000F70E1" w:rsidP="000F70E1">
      <w:pPr>
        <w:pStyle w:val="1"/>
      </w:pPr>
      <w:r w:rsidRPr="00970765">
        <w:lastRenderedPageBreak/>
        <w:t xml:space="preserve">де </w:t>
      </w:r>
      <w:r w:rsidRPr="00970765">
        <w:rPr>
          <w:position w:val="-14"/>
        </w:rPr>
        <w:object w:dxaOrig="2060" w:dyaOrig="420">
          <v:shape id="_x0000_i1093" type="#_x0000_t75" style="width:105pt;height:19.5pt" o:ole="">
            <v:imagedata r:id="rId141" o:title=""/>
          </v:shape>
          <o:OLEObject Type="Embed" ProgID="Equation.DSMT4" ShapeID="_x0000_i1093" DrawAspect="Content" ObjectID="_1605943317" r:id="rId142"/>
        </w:object>
      </w:r>
      <w:r w:rsidRPr="00970765">
        <w:t xml:space="preserve"> – матриця активних опорів статора.</w:t>
      </w:r>
    </w:p>
    <w:p w:rsidR="000F70E1" w:rsidRPr="00970765" w:rsidRDefault="000F70E1" w:rsidP="000F70E1">
      <w:pPr>
        <w:pStyle w:val="1"/>
      </w:pPr>
      <w:r w:rsidRPr="00970765">
        <w:t xml:space="preserve">Після підстановки </w:t>
      </w:r>
      <w:r w:rsidRPr="00970765">
        <w:fldChar w:fldCharType="begin"/>
      </w:r>
      <w:r w:rsidRPr="00970765">
        <w:instrText xml:space="preserve"> GOTOBUTTON ZEqnNum203062  \* MERGEFORMAT </w:instrText>
      </w:r>
      <w:r w:rsidRPr="00970765">
        <w:fldChar w:fldCharType="begin"/>
      </w:r>
      <w:r w:rsidRPr="00970765">
        <w:instrText xml:space="preserve"> REF ZEqnNum203062 \* Charformat \! \* MERGEFORMAT </w:instrText>
      </w:r>
      <w:r w:rsidRPr="00970765">
        <w:fldChar w:fldCharType="separate"/>
      </w:r>
      <w:r w:rsidRPr="009D4FFD">
        <w:instrText>(2.22)</w:instrText>
      </w:r>
      <w:r w:rsidRPr="00970765">
        <w:fldChar w:fldCharType="end"/>
      </w:r>
      <w:r w:rsidRPr="00970765">
        <w:fldChar w:fldCharType="end"/>
      </w:r>
      <w:r w:rsidRPr="00970765">
        <w:t xml:space="preserve"> в </w:t>
      </w:r>
      <w:r w:rsidRPr="00970765">
        <w:fldChar w:fldCharType="begin"/>
      </w:r>
      <w:r w:rsidRPr="00970765">
        <w:instrText xml:space="preserve"> GOTOBUTTON ZEqnNum121374  \* MERGEFORMAT </w:instrText>
      </w:r>
      <w:r w:rsidRPr="00970765">
        <w:fldChar w:fldCharType="begin"/>
      </w:r>
      <w:r w:rsidRPr="00970765">
        <w:instrText xml:space="preserve"> REF ZEqnNum121374 \* Charformat \! \* MERGEFORMAT </w:instrText>
      </w:r>
      <w:r w:rsidRPr="00970765">
        <w:fldChar w:fldCharType="separate"/>
      </w:r>
      <w:r w:rsidRPr="009D4FFD">
        <w:instrText>(2.21)</w:instrText>
      </w:r>
      <w:r w:rsidRPr="00970765">
        <w:fldChar w:fldCharType="end"/>
      </w:r>
      <w:r w:rsidRPr="00970765">
        <w:fldChar w:fldCharType="end"/>
      </w:r>
      <w:r w:rsidRPr="00970765">
        <w:t xml:space="preserve"> отримаємо</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68"/>
          <w:sz w:val="26"/>
          <w:szCs w:val="26"/>
        </w:rPr>
        <w:object w:dxaOrig="6580" w:dyaOrig="1500">
          <v:shape id="_x0000_i1094" type="#_x0000_t75" style="width:329.25pt;height:75pt" o:ole="">
            <v:imagedata r:id="rId143" o:title=""/>
          </v:shape>
          <o:OLEObject Type="Embed" ProgID="Equation.DSMT4" ShapeID="_x0000_i1094" DrawAspect="Content" ObjectID="_1605943318" r:id="rId144"/>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23</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0F70E1" w:rsidRPr="00970765" w:rsidRDefault="000F70E1" w:rsidP="000F70E1">
      <w:pPr>
        <w:pStyle w:val="1"/>
      </w:pPr>
      <w:r w:rsidRPr="00970765">
        <w:t>Для випадку, коли повний момент інерції механічної системі J постійний, динамічна модель електромеханічного об’єкта може бути отримана з (2.24), (2.28) у наступному вигляді</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102"/>
          <w:sz w:val="26"/>
          <w:szCs w:val="26"/>
        </w:rPr>
        <w:object w:dxaOrig="4180" w:dyaOrig="2180">
          <v:shape id="_x0000_i1095" type="#_x0000_t75" style="width:209.25pt;height:108pt" o:ole="" fillcolor="window">
            <v:imagedata r:id="rId145" o:title=""/>
          </v:shape>
          <o:OLEObject Type="Embed" ProgID="Equation.DSMT4" ShapeID="_x0000_i1095" DrawAspect="Content" ObjectID="_1605943319" r:id="rId146"/>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24</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0F70E1" w:rsidRPr="00970765" w:rsidRDefault="000F70E1" w:rsidP="000F70E1">
      <w:pPr>
        <w:pStyle w:val="1"/>
      </w:pPr>
      <w:r w:rsidRPr="00970765">
        <w:t xml:space="preserve">де </w:t>
      </w:r>
      <w:r w:rsidRPr="00970765">
        <w:rPr>
          <w:position w:val="-26"/>
        </w:rPr>
        <w:object w:dxaOrig="2260" w:dyaOrig="700">
          <v:shape id="_x0000_i1096" type="#_x0000_t75" style="width:112.5pt;height:34.5pt" o:ole="">
            <v:imagedata r:id="rId147" o:title=""/>
          </v:shape>
          <o:OLEObject Type="Embed" ProgID="Equation.DSMT4" ShapeID="_x0000_i1096" DrawAspect="Content" ObjectID="_1605943320" r:id="rId148"/>
        </w:object>
      </w:r>
      <w:r w:rsidRPr="00970765">
        <w:t xml:space="preserve"> – коефіцієнт моменту, </w:t>
      </w:r>
      <w:r w:rsidRPr="00970765">
        <w:rPr>
          <w:position w:val="-12"/>
        </w:rPr>
        <w:object w:dxaOrig="420" w:dyaOrig="380">
          <v:shape id="_x0000_i1097" type="#_x0000_t75" style="width:19.5pt;height:18.75pt" o:ole="">
            <v:imagedata r:id="rId149" o:title=""/>
          </v:shape>
          <o:OLEObject Type="Embed" ProgID="Equation.DSMT4" ShapeID="_x0000_i1097" DrawAspect="Content" ObjectID="_1605943321" r:id="rId150"/>
        </w:object>
      </w:r>
      <w:r w:rsidRPr="00970765">
        <w:t xml:space="preserve"> – момент навантаження.</w:t>
      </w:r>
    </w:p>
    <w:p w:rsidR="000F70E1" w:rsidRPr="00970765" w:rsidRDefault="000F70E1" w:rsidP="000F70E1">
      <w:pPr>
        <w:pStyle w:val="1"/>
      </w:pPr>
      <w:r w:rsidRPr="00970765">
        <w:t xml:space="preserve">Таким чином отримано математичну модель неявнополюсного синхронного двигуна зі збудженням від постійних магнітів, записану в стаціонарній системі координат статора (a-b), має вигляд, заданий рівняннями (2.29). </w:t>
      </w:r>
    </w:p>
    <w:p w:rsidR="000F70E1" w:rsidRPr="00970765" w:rsidRDefault="000F70E1" w:rsidP="000F70E1">
      <w:pPr>
        <w:pStyle w:val="1"/>
      </w:pPr>
      <w:r w:rsidRPr="00970765">
        <w:t xml:space="preserve">Після перетворення змінних до системи координат ротора (d-q), орієнтованою за вектором </w:t>
      </w:r>
      <w:r w:rsidRPr="00970765">
        <w:object w:dxaOrig="240" w:dyaOrig="380">
          <v:shape id="_x0000_i1098" type="#_x0000_t75" style="width:12pt;height:18.75pt" o:ole="" fillcolor="window">
            <v:imagedata r:id="rId151" o:title=""/>
          </v:shape>
          <o:OLEObject Type="Embed" ProgID="Equation.DSMT4" ShapeID="_x0000_i1098" DrawAspect="Content" ObjectID="_1605943322" r:id="rId152"/>
        </w:object>
      </w:r>
    </w:p>
    <w:p w:rsidR="000F70E1" w:rsidRPr="00970765" w:rsidRDefault="000F70E1" w:rsidP="000F70E1">
      <w:pPr>
        <w:pStyle w:val="MTDisplayEquation"/>
        <w:rPr>
          <w:rFonts w:cs="Times New Roman"/>
          <w:sz w:val="26"/>
          <w:szCs w:val="26"/>
        </w:rPr>
      </w:pPr>
      <w:r w:rsidRPr="00970765">
        <w:rPr>
          <w:rFonts w:cs="Times New Roman"/>
          <w:sz w:val="26"/>
          <w:szCs w:val="26"/>
        </w:rPr>
        <w:tab/>
        <w:t xml:space="preserve"> </w:t>
      </w:r>
      <w:r w:rsidRPr="00970765">
        <w:rPr>
          <w:rFonts w:cs="Times New Roman"/>
          <w:position w:val="-84"/>
          <w:sz w:val="26"/>
          <w:szCs w:val="26"/>
        </w:rPr>
        <w:object w:dxaOrig="2160" w:dyaOrig="1820">
          <v:shape id="_x0000_i1099" type="#_x0000_t75" style="width:108.75pt;height:90pt" o:ole="" fillcolor="window">
            <v:imagedata r:id="rId153" o:title=""/>
          </v:shape>
          <o:OLEObject Type="Embed" ProgID="Equation.DSMT4" ShapeID="_x0000_i1099" DrawAspect="Content" ObjectID="_1605943323" r:id="rId154"/>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85" w:name="ZEqnNum169003"/>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25</w:instrText>
      </w:r>
      <w:r w:rsidRPr="00970765">
        <w:rPr>
          <w:rFonts w:cs="Times New Roman"/>
          <w:sz w:val="26"/>
          <w:szCs w:val="26"/>
        </w:rPr>
        <w:fldChar w:fldCharType="end"/>
      </w:r>
      <w:r w:rsidRPr="00970765">
        <w:rPr>
          <w:rFonts w:cs="Times New Roman"/>
          <w:sz w:val="26"/>
          <w:szCs w:val="26"/>
        </w:rPr>
        <w:instrText>)</w:instrText>
      </w:r>
      <w:bookmarkEnd w:id="85"/>
      <w:r w:rsidRPr="00970765">
        <w:rPr>
          <w:rFonts w:cs="Times New Roman"/>
          <w:sz w:val="26"/>
          <w:szCs w:val="26"/>
        </w:rPr>
        <w:fldChar w:fldCharType="end"/>
      </w:r>
    </w:p>
    <w:p w:rsidR="000F70E1" w:rsidRPr="00970765" w:rsidRDefault="000F70E1" w:rsidP="000F70E1">
      <w:pPr>
        <w:pStyle w:val="1"/>
      </w:pPr>
      <w:r w:rsidRPr="00970765">
        <w:t xml:space="preserve">рівняння </w:t>
      </w:r>
      <w:r w:rsidRPr="00970765">
        <w:fldChar w:fldCharType="begin"/>
      </w:r>
      <w:r w:rsidRPr="00970765">
        <w:instrText xml:space="preserve"> GOTOBUTTON ZEqnNum169003  \* MERGEFORMAT </w:instrText>
      </w:r>
      <w:r w:rsidRPr="00970765">
        <w:fldChar w:fldCharType="begin"/>
      </w:r>
      <w:r w:rsidRPr="00970765">
        <w:instrText xml:space="preserve"> REF ZEqnNum169003 \* Charformat \! \* MERGEFORMAT </w:instrText>
      </w:r>
      <w:r w:rsidRPr="00970765">
        <w:fldChar w:fldCharType="separate"/>
      </w:r>
      <w:r w:rsidRPr="009D4FFD">
        <w:instrText>(2.25)</w:instrText>
      </w:r>
      <w:r w:rsidRPr="00970765">
        <w:fldChar w:fldCharType="end"/>
      </w:r>
      <w:r w:rsidRPr="00970765">
        <w:fldChar w:fldCharType="end"/>
      </w:r>
      <w:r w:rsidRPr="00970765">
        <w:t xml:space="preserve"> набувають вигляду</w:t>
      </w:r>
    </w:p>
    <w:p w:rsidR="000F70E1" w:rsidRPr="00970765" w:rsidRDefault="000F70E1" w:rsidP="000F70E1">
      <w:pPr>
        <w:pStyle w:val="MTDisplayEquation"/>
        <w:rPr>
          <w:rFonts w:cs="Times New Roman"/>
          <w:sz w:val="26"/>
          <w:szCs w:val="26"/>
        </w:rPr>
      </w:pPr>
      <w:r w:rsidRPr="00970765">
        <w:rPr>
          <w:rFonts w:cs="Times New Roman"/>
          <w:sz w:val="26"/>
          <w:szCs w:val="26"/>
        </w:rPr>
        <w:lastRenderedPageBreak/>
        <w:tab/>
      </w:r>
      <w:r w:rsidRPr="00970765">
        <w:rPr>
          <w:rFonts w:cs="Times New Roman"/>
          <w:position w:val="-138"/>
          <w:sz w:val="26"/>
          <w:szCs w:val="26"/>
        </w:rPr>
        <w:object w:dxaOrig="4520" w:dyaOrig="2880">
          <v:shape id="_x0000_i1100" type="#_x0000_t75" style="width:225pt;height:2in" o:ole="" fillcolor="window">
            <v:imagedata r:id="rId155" o:title=""/>
          </v:shape>
          <o:OLEObject Type="Embed" ProgID="Equation.DSMT4" ShapeID="_x0000_i1100" DrawAspect="Content" ObjectID="_1605943324" r:id="rId156"/>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86" w:name="ZEqnNum983421"/>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26</w:instrText>
      </w:r>
      <w:r w:rsidRPr="00970765">
        <w:rPr>
          <w:rFonts w:cs="Times New Roman"/>
          <w:sz w:val="26"/>
          <w:szCs w:val="26"/>
        </w:rPr>
        <w:fldChar w:fldCharType="end"/>
      </w:r>
      <w:r w:rsidRPr="00970765">
        <w:rPr>
          <w:rFonts w:cs="Times New Roman"/>
          <w:sz w:val="26"/>
          <w:szCs w:val="26"/>
        </w:rPr>
        <w:instrText>)</w:instrText>
      </w:r>
      <w:bookmarkEnd w:id="86"/>
      <w:r w:rsidRPr="00970765">
        <w:rPr>
          <w:rFonts w:cs="Times New Roman"/>
          <w:sz w:val="26"/>
          <w:szCs w:val="26"/>
        </w:rPr>
        <w:fldChar w:fldCharType="end"/>
      </w:r>
    </w:p>
    <w:p w:rsidR="000F70E1" w:rsidRPr="00970765" w:rsidRDefault="000F70E1" w:rsidP="000F70E1">
      <w:pPr>
        <w:pStyle w:val="1"/>
      </w:pPr>
      <w:r w:rsidRPr="00970765">
        <w:t xml:space="preserve">Просторове розташування систем координат статора і ротора згідно перетворень </w:t>
      </w:r>
      <w:r w:rsidRPr="00970765">
        <w:fldChar w:fldCharType="begin"/>
      </w:r>
      <w:r w:rsidRPr="00970765">
        <w:instrText xml:space="preserve"> GOTOBUTTON ZEqnNum983421  \* MERGEFORMAT </w:instrText>
      </w:r>
      <w:r w:rsidRPr="00970765">
        <w:fldChar w:fldCharType="begin"/>
      </w:r>
      <w:r w:rsidRPr="00970765">
        <w:instrText xml:space="preserve"> REF ZEqnNum983421 \* Charformat \! \* MERGEFORMAT </w:instrText>
      </w:r>
      <w:r w:rsidRPr="00970765">
        <w:fldChar w:fldCharType="separate"/>
      </w:r>
      <w:r w:rsidRPr="009D4FFD">
        <w:instrText>(2.26)</w:instrText>
      </w:r>
      <w:r w:rsidRPr="00970765">
        <w:fldChar w:fldCharType="end"/>
      </w:r>
      <w:r w:rsidRPr="00970765">
        <w:fldChar w:fldCharType="end"/>
      </w:r>
      <w:r w:rsidRPr="00970765">
        <w:t xml:space="preserve"> зображено на  ри</w:t>
      </w:r>
      <w:ins w:id="87" w:author="Пользователь Windows" w:date="2018-12-08T00:36:00Z">
        <w:r w:rsidRPr="00970765">
          <w:t xml:space="preserve">с. </w:t>
        </w:r>
        <w:r w:rsidRPr="00970765">
          <w:fldChar w:fldCharType="begin"/>
        </w:r>
        <w:r w:rsidRPr="00970765">
          <w:instrText xml:space="preserve"> REF _Ref531992705 \h </w:instrText>
        </w:r>
      </w:ins>
      <w:r w:rsidRPr="00970765">
        <w:instrText xml:space="preserve"> \* MERGEFORMAT </w:instrText>
      </w:r>
      <w:r w:rsidRPr="00970765">
        <w:fldChar w:fldCharType="separate"/>
      </w:r>
      <w:r w:rsidRPr="00970765">
        <w:t xml:space="preserve">Рисунок </w:t>
      </w:r>
      <w:r>
        <w:t>2</w:t>
      </w:r>
      <w:r w:rsidRPr="00970765">
        <w:t>.</w:t>
      </w:r>
      <w:r>
        <w:rPr>
          <w:noProof/>
        </w:rPr>
        <w:t>6</w:t>
      </w:r>
      <w:ins w:id="88" w:author="Пользователь Windows" w:date="2018-12-08T00:36:00Z">
        <w:r w:rsidRPr="00970765">
          <w:fldChar w:fldCharType="end"/>
        </w:r>
      </w:ins>
      <w:del w:id="89" w:author="Пользователь Windows" w:date="2018-12-08T00:36:00Z">
        <w:r w:rsidRPr="00970765" w:rsidDel="00D81C83">
          <w:delText>с.2.5.</w:delText>
        </w:r>
      </w:del>
    </w:p>
    <w:bookmarkStart w:id="90" w:name="_MON_1426946810"/>
    <w:bookmarkStart w:id="91" w:name="_MON_1427025767"/>
    <w:bookmarkStart w:id="92" w:name="_MON_1427030801"/>
    <w:bookmarkStart w:id="93" w:name="_MON_1065099694"/>
    <w:bookmarkEnd w:id="90"/>
    <w:bookmarkEnd w:id="91"/>
    <w:bookmarkEnd w:id="92"/>
    <w:bookmarkEnd w:id="93"/>
    <w:bookmarkStart w:id="94" w:name="_MON_1066816714"/>
    <w:bookmarkEnd w:id="94"/>
    <w:p w:rsidR="000F70E1" w:rsidRPr="00970765" w:rsidRDefault="000F70E1" w:rsidP="000F70E1">
      <w:pPr>
        <w:pStyle w:val="diplomapictures"/>
        <w:rPr>
          <w:noProof w:val="0"/>
        </w:rPr>
      </w:pPr>
      <w:r w:rsidRPr="00970765">
        <w:rPr>
          <w:noProof w:val="0"/>
        </w:rPr>
        <w:object w:dxaOrig="4770" w:dyaOrig="3210">
          <v:shape id="_x0000_i1101" type="#_x0000_t75" style="width:236.25pt;height:159pt" o:ole="" fillcolor="window">
            <v:imagedata r:id="rId157" o:title=""/>
          </v:shape>
          <o:OLEObject Type="Embed" ProgID="Word.Picture.8" ShapeID="_x0000_i1101" DrawAspect="Content" ObjectID="_1605943325" r:id="rId158"/>
        </w:object>
      </w:r>
    </w:p>
    <w:p w:rsidR="000F70E1" w:rsidRPr="00970765" w:rsidRDefault="000F70E1" w:rsidP="000F70E1">
      <w:pPr>
        <w:pStyle w:val="diplomapictures"/>
        <w:pPrChange w:id="95" w:author="Пользователь Windows" w:date="2018-12-08T00:36:00Z">
          <w:pPr>
            <w:pStyle w:val="Caption"/>
          </w:pPr>
        </w:pPrChange>
      </w:pPr>
      <w:bookmarkStart w:id="96" w:name="_Ref531992705"/>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2</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6</w:t>
      </w:r>
      <w:r w:rsidRPr="00970765">
        <w:rPr>
          <w:noProof w:val="0"/>
        </w:rPr>
        <w:fldChar w:fldCharType="end"/>
      </w:r>
      <w:del w:id="97" w:author="Пользователь Windows" w:date="2018-12-08T09:09:00Z">
        <w:r w:rsidRPr="00970765" w:rsidDel="0040770A">
          <w:rPr>
            <w:noProof w:val="0"/>
          </w:rPr>
          <w:fldChar w:fldCharType="begin"/>
        </w:r>
        <w:r w:rsidRPr="00970765" w:rsidDel="0040770A">
          <w:rPr>
            <w:noProof w:val="0"/>
          </w:rPr>
          <w:delInstrText xml:space="preserve"> STYLEREF 1 \s </w:delInstrText>
        </w:r>
        <w:r w:rsidRPr="00970765" w:rsidDel="0040770A">
          <w:rPr>
            <w:noProof w:val="0"/>
          </w:rPr>
          <w:fldChar w:fldCharType="separate"/>
        </w:r>
        <w:r w:rsidRPr="00970765" w:rsidDel="0040770A">
          <w:delText>2</w:delText>
        </w:r>
        <w:r w:rsidRPr="00970765" w:rsidDel="0040770A">
          <w:rPr>
            <w:noProof w:val="0"/>
          </w:rPr>
          <w:fldChar w:fldCharType="end"/>
        </w:r>
        <w:r w:rsidRPr="00970765" w:rsidDel="0040770A">
          <w:rPr>
            <w:noProof w:val="0"/>
          </w:rPr>
          <w:delText>.</w:delText>
        </w:r>
        <w:r w:rsidRPr="00970765" w:rsidDel="0040770A">
          <w:rPr>
            <w:noProof w:val="0"/>
          </w:rPr>
          <w:fldChar w:fldCharType="begin"/>
        </w:r>
        <w:r w:rsidRPr="00970765" w:rsidDel="0040770A">
          <w:rPr>
            <w:noProof w:val="0"/>
          </w:rPr>
          <w:delInstrText xml:space="preserve"> SEQ Figure \* ARABIC \s 1 </w:delInstrText>
        </w:r>
        <w:r w:rsidRPr="00970765" w:rsidDel="0040770A">
          <w:rPr>
            <w:noProof w:val="0"/>
          </w:rPr>
          <w:fldChar w:fldCharType="separate"/>
        </w:r>
        <w:r w:rsidRPr="00970765" w:rsidDel="0040770A">
          <w:delText>6</w:delText>
        </w:r>
        <w:r w:rsidRPr="00970765" w:rsidDel="0040770A">
          <w:rPr>
            <w:noProof w:val="0"/>
          </w:rPr>
          <w:fldChar w:fldCharType="end"/>
        </w:r>
      </w:del>
      <w:del w:id="98" w:author="Пользователь Windows" w:date="2018-12-08T00:36:00Z">
        <w:r w:rsidRPr="00970765" w:rsidDel="00D81C83">
          <w:rPr>
            <w:noProof w:val="0"/>
          </w:rPr>
          <w:fldChar w:fldCharType="begin"/>
        </w:r>
        <w:r w:rsidRPr="00970765" w:rsidDel="00D81C83">
          <w:rPr>
            <w:noProof w:val="0"/>
          </w:rPr>
          <w:delInstrText xml:space="preserve"> STYLEREF 1 \s </w:delInstrText>
        </w:r>
        <w:r w:rsidRPr="00970765" w:rsidDel="00D81C83">
          <w:rPr>
            <w:noProof w:val="0"/>
          </w:rPr>
          <w:fldChar w:fldCharType="separate"/>
        </w:r>
        <w:r w:rsidRPr="00970765" w:rsidDel="00D81C83">
          <w:rPr>
            <w:noProof w:val="0"/>
          </w:rPr>
          <w:delText>2</w:delText>
        </w:r>
        <w:r w:rsidRPr="00970765" w:rsidDel="00D81C83">
          <w:rPr>
            <w:noProof w:val="0"/>
          </w:rPr>
          <w:fldChar w:fldCharType="end"/>
        </w:r>
        <w:r w:rsidRPr="00970765" w:rsidDel="00D81C83">
          <w:rPr>
            <w:noProof w:val="0"/>
          </w:rPr>
          <w:delText>.</w:delText>
        </w:r>
        <w:r w:rsidRPr="00970765" w:rsidDel="00D81C83">
          <w:rPr>
            <w:noProof w:val="0"/>
          </w:rPr>
          <w:fldChar w:fldCharType="begin"/>
        </w:r>
        <w:r w:rsidRPr="00970765" w:rsidDel="00D81C83">
          <w:rPr>
            <w:noProof w:val="0"/>
          </w:rPr>
          <w:delInstrText xml:space="preserve"> SEQ Figure \* ARABIC \s 1 </w:delInstrText>
        </w:r>
        <w:r w:rsidRPr="00970765" w:rsidDel="00D81C83">
          <w:rPr>
            <w:noProof w:val="0"/>
          </w:rPr>
          <w:fldChar w:fldCharType="separate"/>
        </w:r>
        <w:r w:rsidRPr="00970765" w:rsidDel="00D81C83">
          <w:rPr>
            <w:noProof w:val="0"/>
          </w:rPr>
          <w:delText>6</w:delText>
        </w:r>
        <w:r w:rsidRPr="00970765" w:rsidDel="00D81C83">
          <w:rPr>
            <w:noProof w:val="0"/>
          </w:rPr>
          <w:fldChar w:fldCharType="end"/>
        </w:r>
      </w:del>
      <w:bookmarkEnd w:id="96"/>
      <w:r w:rsidRPr="00970765">
        <w:rPr>
          <w:noProof w:val="0"/>
        </w:rPr>
        <w:t xml:space="preserve"> – Перетворення систем координат синхронного двигуна.</w:t>
      </w:r>
    </w:p>
    <w:p w:rsidR="000F70E1" w:rsidRPr="00970765" w:rsidRDefault="000F70E1" w:rsidP="000F70E1">
      <w:pPr>
        <w:pStyle w:val="1"/>
      </w:pPr>
      <w:r w:rsidRPr="00970765">
        <w:t>Модуль вектора потокозчеплення ротора з (2.25) має вигляд</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sz w:val="26"/>
          <w:szCs w:val="26"/>
        </w:rPr>
        <w:object w:dxaOrig="1960" w:dyaOrig="380">
          <v:shape id="_x0000_i1102" type="#_x0000_t75" style="width:98.25pt;height:18.75pt" o:ole="" fillcolor="window">
            <v:imagedata r:id="rId159" o:title=""/>
          </v:shape>
          <o:OLEObject Type="Embed" ProgID="Equation.DSMT4" ShapeID="_x0000_i1102" DrawAspect="Content" ObjectID="_1605943326" r:id="rId160"/>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27</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0F70E1" w:rsidRPr="00970765" w:rsidRDefault="000F70E1" w:rsidP="000F70E1">
      <w:pPr>
        <w:pStyle w:val="1"/>
      </w:pPr>
      <w:r w:rsidRPr="00970765">
        <w:t>Структурна схема СД представлена на рис.2.6.</w:t>
      </w:r>
    </w:p>
    <w:p w:rsidR="000F70E1" w:rsidRPr="00970765" w:rsidRDefault="000F70E1" w:rsidP="000F70E1">
      <w:pPr>
        <w:pStyle w:val="1"/>
      </w:pPr>
      <w:r w:rsidRPr="00970765">
        <w:t>Модель СД в координатах ротора має наступні властивості:</w:t>
      </w:r>
    </w:p>
    <w:p w:rsidR="000F70E1" w:rsidRPr="00970765" w:rsidRDefault="000F70E1" w:rsidP="000F70E1">
      <w:pPr>
        <w:pStyle w:val="1"/>
      </w:pPr>
      <w:r w:rsidRPr="00970765">
        <w:t xml:space="preserve"> – рівняння СД, що записані в системі координат ротора, не залежать від кутового положення, але є нелінійними;</w:t>
      </w:r>
    </w:p>
    <w:p w:rsidR="000F70E1" w:rsidRPr="00970765" w:rsidRDefault="000F70E1" w:rsidP="000F70E1">
      <w:pPr>
        <w:pStyle w:val="1"/>
      </w:pPr>
      <w:r w:rsidRPr="00970765">
        <w:t xml:space="preserve"> – момент СД є лінійною функцією квадратурної компоненти струму статора </w:t>
      </w:r>
      <w:r w:rsidRPr="00970765">
        <w:rPr>
          <w:position w:val="-16"/>
        </w:rPr>
        <w:object w:dxaOrig="300" w:dyaOrig="420">
          <v:shape id="_x0000_i1103" type="#_x0000_t75" style="width:15pt;height:19.5pt" o:ole="">
            <v:imagedata r:id="rId161" o:title=""/>
          </v:shape>
          <o:OLEObject Type="Embed" ProgID="Equation.DSMT4" ShapeID="_x0000_i1103" DrawAspect="Content" ObjectID="_1605943327" r:id="rId162"/>
        </w:object>
      </w:r>
      <w:r w:rsidRPr="00970765">
        <w:t xml:space="preserve"> і не залежить від </w:t>
      </w:r>
      <w:r w:rsidRPr="00970765">
        <w:rPr>
          <w:position w:val="-12"/>
        </w:rPr>
        <w:object w:dxaOrig="300" w:dyaOrig="380">
          <v:shape id="_x0000_i1104" type="#_x0000_t75" style="width:15pt;height:18.75pt" o:ole="">
            <v:imagedata r:id="rId163" o:title=""/>
          </v:shape>
          <o:OLEObject Type="Embed" ProgID="Equation.DSMT4" ShapeID="_x0000_i1104" DrawAspect="Content" ObjectID="_1605943328" r:id="rId164"/>
        </w:object>
      </w:r>
      <w:r w:rsidRPr="00970765">
        <w:t xml:space="preserve"> за умов відсутності явнополюсності;</w:t>
      </w:r>
    </w:p>
    <w:p w:rsidR="000F70E1" w:rsidRPr="00970765" w:rsidRDefault="000F70E1" w:rsidP="000F70E1">
      <w:pPr>
        <w:pStyle w:val="1"/>
      </w:pPr>
      <w:r w:rsidRPr="00970765">
        <w:t xml:space="preserve"> – модуль вектора потокозчеплення ротора </w:t>
      </w:r>
      <w:r w:rsidRPr="00970765">
        <w:rPr>
          <w:position w:val="-12"/>
        </w:rPr>
        <w:object w:dxaOrig="400" w:dyaOrig="380">
          <v:shape id="_x0000_i1105" type="#_x0000_t75" style="width:19.5pt;height:18.75pt" o:ole="" fillcolor="window">
            <v:imagedata r:id="rId165" o:title=""/>
          </v:shape>
          <o:OLEObject Type="Embed" ProgID="Equation.DSMT4" ShapeID="_x0000_i1105" DrawAspect="Content" ObjectID="_1605943329" r:id="rId166"/>
        </w:object>
      </w:r>
      <w:r w:rsidRPr="00970765">
        <w:t xml:space="preserve"> залежить лінійно від прямої компоненти струму статора </w:t>
      </w:r>
      <w:r w:rsidRPr="00970765">
        <w:rPr>
          <w:position w:val="-12"/>
        </w:rPr>
        <w:object w:dxaOrig="300" w:dyaOrig="380">
          <v:shape id="_x0000_i1106" type="#_x0000_t75" style="width:15pt;height:18.75pt" o:ole="" fillcolor="window">
            <v:imagedata r:id="rId167" o:title=""/>
          </v:shape>
          <o:OLEObject Type="Embed" ProgID="Equation.DSMT4" ShapeID="_x0000_i1106" DrawAspect="Content" ObjectID="_1605943330" r:id="rId168"/>
        </w:object>
      </w:r>
      <w:r w:rsidRPr="00970765">
        <w:t>.</w:t>
      </w:r>
    </w:p>
    <w:bookmarkStart w:id="99" w:name="_MON_1178387836"/>
    <w:bookmarkStart w:id="100" w:name="_MON_1178387990"/>
    <w:bookmarkStart w:id="101" w:name="_MON_1179557958"/>
    <w:bookmarkStart w:id="102" w:name="_MON_1180116768"/>
    <w:bookmarkStart w:id="103" w:name="_MON_1324562027"/>
    <w:bookmarkStart w:id="104" w:name="_MON_1324562428"/>
    <w:bookmarkStart w:id="105" w:name="_MON_1324562488"/>
    <w:bookmarkStart w:id="106" w:name="_MON_1324563562"/>
    <w:bookmarkStart w:id="107" w:name="_MON_1426946816"/>
    <w:bookmarkStart w:id="108" w:name="_MON_1427025773"/>
    <w:bookmarkStart w:id="109" w:name="_MON_1427030807"/>
    <w:bookmarkStart w:id="110" w:name="_MON_1065813701"/>
    <w:bookmarkStart w:id="111" w:name="_MON_1065813839"/>
    <w:bookmarkStart w:id="112" w:name="_MON_1067082751"/>
    <w:bookmarkStart w:id="113" w:name="_MON_1067082799"/>
    <w:bookmarkStart w:id="114" w:name="_MON_1067163330"/>
    <w:bookmarkStart w:id="115" w:name="_MON_1067163362"/>
    <w:bookmarkStart w:id="116" w:name="_MON_1067163436"/>
    <w:bookmarkStart w:id="117" w:name="_MON_1067621022"/>
    <w:bookmarkStart w:id="118" w:name="_MON_1067621264"/>
    <w:bookmarkStart w:id="119" w:name="_MON_1067621296"/>
    <w:bookmarkStart w:id="120" w:name="_MON_1067668593"/>
    <w:bookmarkStart w:id="121" w:name="_MON_117835315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Start w:id="122" w:name="_MON_1178386073"/>
    <w:bookmarkEnd w:id="122"/>
    <w:p w:rsidR="000F70E1" w:rsidRPr="00970765" w:rsidRDefault="000F70E1" w:rsidP="000F70E1">
      <w:pPr>
        <w:pStyle w:val="diplomapictures"/>
        <w:rPr>
          <w:ins w:id="123" w:author="Пользователь Windows" w:date="2018-12-08T00:36:00Z"/>
          <w:noProof w:val="0"/>
        </w:rPr>
      </w:pPr>
      <w:r w:rsidRPr="00970765">
        <w:rPr>
          <w:noProof w:val="0"/>
        </w:rPr>
        <w:object w:dxaOrig="9270" w:dyaOrig="4650">
          <v:shape id="_x0000_i1107" type="#_x0000_t75" style="width:351pt;height:175.5pt" o:ole="" fillcolor="window">
            <v:imagedata r:id="rId169" o:title=""/>
          </v:shape>
          <o:OLEObject Type="Embed" ProgID="Word.Picture.8" ShapeID="_x0000_i1107" DrawAspect="Content" ObjectID="_1605943331" r:id="rId170"/>
        </w:object>
      </w:r>
    </w:p>
    <w:p w:rsidR="000F70E1" w:rsidRPr="00970765" w:rsidDel="00D81C83" w:rsidRDefault="000F70E1" w:rsidP="000F70E1">
      <w:pPr>
        <w:pStyle w:val="diplomapictures"/>
        <w:rPr>
          <w:del w:id="124" w:author="Пользователь Windows" w:date="2018-12-08T00:37:00Z"/>
          <w:noProof w:val="0"/>
        </w:rPr>
      </w:pPr>
      <w:ins w:id="125" w:author="Пользователь Windows" w:date="2018-12-08T00:37:00Z">
        <w:r w:rsidRPr="00970765">
          <w:rPr>
            <w:noProof w:val="0"/>
          </w:rPr>
          <w:t xml:space="preserve">Рисунок </w:t>
        </w:r>
      </w:ins>
      <w:r w:rsidRPr="00970765">
        <w:fldChar w:fldCharType="begin"/>
      </w:r>
      <w:r w:rsidRPr="00970765">
        <w:rPr>
          <w:noProof w:val="0"/>
        </w:rPr>
        <w:instrText xml:space="preserve"> STYLEREF 1 \s </w:instrText>
      </w:r>
      <w:r w:rsidRPr="00970765">
        <w:fldChar w:fldCharType="separate"/>
      </w:r>
      <w:r>
        <w:t>2</w:t>
      </w:r>
      <w:r w:rsidRPr="00970765">
        <w:fldChar w:fldCharType="end"/>
      </w:r>
      <w:r w:rsidRPr="00970765">
        <w:rPr>
          <w:noProof w:val="0"/>
        </w:rPr>
        <w:t>.</w:t>
      </w:r>
      <w:r w:rsidRPr="00970765">
        <w:fldChar w:fldCharType="begin"/>
      </w:r>
      <w:r w:rsidRPr="00970765">
        <w:rPr>
          <w:noProof w:val="0"/>
        </w:rPr>
        <w:instrText xml:space="preserve"> SEQ Figure \* ARABIC \s 1 </w:instrText>
      </w:r>
      <w:r w:rsidRPr="00970765">
        <w:fldChar w:fldCharType="separate"/>
      </w:r>
      <w:r>
        <w:t>7</w:t>
      </w:r>
      <w:r w:rsidRPr="00970765">
        <w:fldChar w:fldCharType="end"/>
      </w:r>
      <w:del w:id="126" w:author="Пользователь Windows" w:date="2018-12-08T09:09:00Z">
        <w:r w:rsidRPr="00970765" w:rsidDel="0040770A">
          <w:fldChar w:fldCharType="begin"/>
        </w:r>
        <w:r w:rsidRPr="00970765" w:rsidDel="0040770A">
          <w:rPr>
            <w:noProof w:val="0"/>
          </w:rPr>
          <w:delInstrText xml:space="preserve"> STYLEREF 1 \s </w:delInstrText>
        </w:r>
        <w:r w:rsidRPr="00970765" w:rsidDel="0040770A">
          <w:fldChar w:fldCharType="separate"/>
        </w:r>
        <w:r w:rsidRPr="00970765" w:rsidDel="0040770A">
          <w:delText>2</w:delText>
        </w:r>
        <w:r w:rsidRPr="00970765" w:rsidDel="0040770A">
          <w:fldChar w:fldCharType="end"/>
        </w:r>
        <w:r w:rsidRPr="00970765" w:rsidDel="0040770A">
          <w:rPr>
            <w:noProof w:val="0"/>
          </w:rPr>
          <w:delText>.</w:delText>
        </w:r>
        <w:r w:rsidRPr="00970765" w:rsidDel="0040770A">
          <w:fldChar w:fldCharType="begin"/>
        </w:r>
        <w:r w:rsidRPr="00970765" w:rsidDel="0040770A">
          <w:rPr>
            <w:noProof w:val="0"/>
          </w:rPr>
          <w:delInstrText xml:space="preserve"> SEQ Figure \* ARABIC \s 1 </w:delInstrText>
        </w:r>
        <w:r w:rsidRPr="00970765" w:rsidDel="0040770A">
          <w:fldChar w:fldCharType="separate"/>
        </w:r>
        <w:r w:rsidRPr="00970765" w:rsidDel="0040770A">
          <w:delText>7</w:delText>
        </w:r>
        <w:r w:rsidRPr="00970765" w:rsidDel="0040770A">
          <w:fldChar w:fldCharType="end"/>
        </w:r>
      </w:del>
      <w:ins w:id="127" w:author="Пользователь Windows" w:date="2018-12-08T00:37:00Z">
        <w:r w:rsidRPr="00970765">
          <w:rPr>
            <w:noProof w:val="0"/>
          </w:rPr>
          <w:t>– Структурна схема СД із збудженням від постійних магнітів</w:t>
        </w:r>
      </w:ins>
    </w:p>
    <w:p w:rsidR="000F70E1" w:rsidRPr="00970765" w:rsidRDefault="000F70E1" w:rsidP="000F70E1">
      <w:pPr>
        <w:pStyle w:val="diplomapictures"/>
        <w:rPr>
          <w:ins w:id="128" w:author="Пользователь Windows" w:date="2018-12-08T00:37:00Z"/>
          <w:noProof w:val="0"/>
        </w:rPr>
      </w:pPr>
    </w:p>
    <w:p w:rsidR="000F70E1" w:rsidRPr="00970765" w:rsidRDefault="000F70E1" w:rsidP="000F70E1">
      <w:pPr>
        <w:ind w:left="567"/>
        <w:pPrChange w:id="129" w:author="Пользователь Windows" w:date="2018-12-08T00:37:00Z">
          <w:pPr>
            <w:pStyle w:val="diplomapictures"/>
          </w:pPr>
        </w:pPrChange>
      </w:pPr>
      <w:del w:id="130" w:author="Пользователь Windows" w:date="2018-12-08T00:37:00Z">
        <w:r w:rsidRPr="00970765" w:rsidDel="00D81C83">
          <w:delText xml:space="preserve">Рисунок </w:delText>
        </w:r>
      </w:del>
      <w:del w:id="131" w:author="Пользователь Windows" w:date="2018-12-08T00:36:00Z">
        <w:r w:rsidRPr="00970765" w:rsidDel="00D81C83">
          <w:delText>2.6</w:delText>
        </w:r>
      </w:del>
      <w:del w:id="132" w:author="Пользователь Windows" w:date="2018-12-08T00:37:00Z">
        <w:r w:rsidRPr="00970765" w:rsidDel="00D81C83">
          <w:delText xml:space="preserve"> – Структурна схема СД із збудженням від постійних магнітів</w:delText>
        </w:r>
      </w:del>
    </w:p>
    <w:p w:rsidR="000F70E1" w:rsidRPr="00970765" w:rsidRDefault="000F70E1" w:rsidP="000F70E1">
      <w:pPr>
        <w:pStyle w:val="Heading2"/>
        <w:spacing w:line="480" w:lineRule="auto"/>
      </w:pPr>
      <w:bookmarkStart w:id="133" w:name="_Toc532032271"/>
      <w:r w:rsidRPr="00970765">
        <w:t>2.5</w:t>
      </w:r>
      <w:r w:rsidRPr="00970765">
        <w:tab/>
        <w:t>Векторне керування кутовою швидкістю</w:t>
      </w:r>
      <w:bookmarkEnd w:id="133"/>
    </w:p>
    <w:p w:rsidR="000F70E1" w:rsidRPr="00970765" w:rsidRDefault="000F70E1" w:rsidP="000F70E1">
      <w:pPr>
        <w:pStyle w:val="1"/>
      </w:pPr>
      <w:r w:rsidRPr="00970765">
        <w:t xml:space="preserve">За умов струмового керування </w:t>
      </w:r>
      <w:r w:rsidRPr="00970765">
        <w:rPr>
          <w:position w:val="-16"/>
        </w:rPr>
        <w:object w:dxaOrig="840" w:dyaOrig="460">
          <v:shape id="_x0000_i1108" type="#_x0000_t75" style="width:42pt;height:22.5pt" o:ole="">
            <v:imagedata r:id="rId171" o:title=""/>
          </v:shape>
          <o:OLEObject Type="Embed" ProgID="Equation.DSMT4" ShapeID="_x0000_i1108" DrawAspect="Content" ObjectID="_1605943332" r:id="rId172"/>
        </w:object>
      </w:r>
      <w:r w:rsidRPr="00970765">
        <w:t xml:space="preserve">,  яке асимптотично забезпечується при збільшенні коефіцієнтів регуляторів струму </w:t>
      </w:r>
      <w:r w:rsidRPr="00970765">
        <w:rPr>
          <w:position w:val="-12"/>
        </w:rPr>
        <w:object w:dxaOrig="279" w:dyaOrig="380">
          <v:shape id="_x0000_i1109" type="#_x0000_t75" style="width:14.25pt;height:19.5pt" o:ole="">
            <v:imagedata r:id="rId173" o:title=""/>
          </v:shape>
          <o:OLEObject Type="Embed" ProgID="Equation.DSMT4" ShapeID="_x0000_i1109" DrawAspect="Content" ObjectID="_1605943333" r:id="rId174"/>
        </w:object>
      </w:r>
      <w:r w:rsidRPr="00970765">
        <w:t xml:space="preserve"> та </w:t>
      </w:r>
      <w:r w:rsidRPr="00970765">
        <w:rPr>
          <w:position w:val="-12"/>
        </w:rPr>
        <w:object w:dxaOrig="320" w:dyaOrig="380">
          <v:shape id="_x0000_i1110" type="#_x0000_t75" style="width:15.75pt;height:19.5pt" o:ole="">
            <v:imagedata r:id="rId175" o:title=""/>
          </v:shape>
          <o:OLEObject Type="Embed" ProgID="Equation.DSMT4" ShapeID="_x0000_i1110" DrawAspect="Content" ObjectID="_1605943334" r:id="rId176"/>
        </w:object>
      </w:r>
      <w:r w:rsidRPr="00970765">
        <w:t xml:space="preserve">, досягається моментне керування СД так, що </w:t>
      </w:r>
      <w:r w:rsidRPr="00970765">
        <w:object w:dxaOrig="940" w:dyaOrig="340">
          <v:shape id="_x0000_i1111" type="#_x0000_t75" style="width:47.25pt;height:16.5pt" o:ole="">
            <v:imagedata r:id="rId177" o:title=""/>
          </v:shape>
          <o:OLEObject Type="Embed" ProgID="Equation.DSMT4" ShapeID="_x0000_i1111" DrawAspect="Content" ObjectID="_1605943335" r:id="rId178"/>
        </w:object>
      </w:r>
      <w:r w:rsidRPr="00970765">
        <w:t>. При цьому СД описується лінійним диференційним рівнянням першого порядку у вигляді (2.34) – (2.36), де момент М може розглядатися як керуюча дія [3].</w:t>
      </w:r>
    </w:p>
    <w:p w:rsidR="000F70E1" w:rsidRPr="00970765" w:rsidRDefault="000F70E1" w:rsidP="000F70E1">
      <w:pPr>
        <w:pStyle w:val="1"/>
      </w:pPr>
      <w:r w:rsidRPr="00970765">
        <w:t>Розглянемо наступну задачу відпрацювання заданих траєкторій змін кутової швидкості. Нехай для моделі СД при моментному керуванні виконуються наступні припущення:</w:t>
      </w:r>
    </w:p>
    <w:p w:rsidR="000F70E1" w:rsidRPr="00970765" w:rsidRDefault="000F70E1" w:rsidP="000F70E1">
      <w:pPr>
        <w:pStyle w:val="1"/>
      </w:pPr>
      <w:r w:rsidRPr="00970765">
        <w:t>b1) момент інерції J – відомий і сталий;</w:t>
      </w:r>
    </w:p>
    <w:p w:rsidR="000F70E1" w:rsidRPr="00970765" w:rsidRDefault="000F70E1" w:rsidP="000F70E1">
      <w:pPr>
        <w:pStyle w:val="1"/>
      </w:pPr>
      <w:r w:rsidRPr="00970765">
        <w:t xml:space="preserve">b2) момент навантаження </w:t>
      </w:r>
      <w:r w:rsidRPr="00970765">
        <w:rPr>
          <w:position w:val="-12"/>
        </w:rPr>
        <w:object w:dxaOrig="440" w:dyaOrig="380">
          <v:shape id="_x0000_i1112" type="#_x0000_t75" style="width:21.75pt;height:19.5pt" o:ole="">
            <v:imagedata r:id="rId179" o:title=""/>
          </v:shape>
          <o:OLEObject Type="Embed" ProgID="Equation.DSMT4" ShapeID="_x0000_i1112" DrawAspect="Content" ObjectID="_1605943336" r:id="rId180"/>
        </w:object>
      </w:r>
      <w:r w:rsidRPr="00970765">
        <w:t xml:space="preserve"> – обмежений невідомий і сталий;</w:t>
      </w:r>
    </w:p>
    <w:p w:rsidR="000F70E1" w:rsidRPr="00970765" w:rsidRDefault="000F70E1" w:rsidP="000F70E1">
      <w:pPr>
        <w:pStyle w:val="1"/>
      </w:pPr>
      <w:r w:rsidRPr="00970765">
        <w:t xml:space="preserve">b3) кутове положення </w:t>
      </w:r>
      <w:r w:rsidRPr="00970765">
        <w:rPr>
          <w:position w:val="-6"/>
        </w:rPr>
        <w:object w:dxaOrig="220" w:dyaOrig="300">
          <v:shape id="_x0000_i1113" type="#_x0000_t75" style="width:11.25pt;height:15pt" o:ole="">
            <v:imagedata r:id="rId181" o:title=""/>
          </v:shape>
          <o:OLEObject Type="Embed" ProgID="Equation.DSMT4" ShapeID="_x0000_i1113" DrawAspect="Content" ObjectID="_1605943337" r:id="rId182"/>
        </w:object>
      </w:r>
      <w:r w:rsidRPr="00970765">
        <w:t xml:space="preserve"> і кутова швидкість </w:t>
      </w:r>
      <w:r w:rsidRPr="00970765">
        <w:rPr>
          <w:position w:val="-6"/>
        </w:rPr>
        <w:object w:dxaOrig="260" w:dyaOrig="240">
          <v:shape id="_x0000_i1114" type="#_x0000_t75" style="width:12.75pt;height:12pt" o:ole="">
            <v:imagedata r:id="rId183" o:title=""/>
          </v:shape>
          <o:OLEObject Type="Embed" ProgID="Equation.DSMT4" ShapeID="_x0000_i1114" DrawAspect="Content" ObjectID="_1605943338" r:id="rId184"/>
        </w:object>
      </w:r>
      <w:r w:rsidRPr="00970765">
        <w:t xml:space="preserve"> вимірюються;</w:t>
      </w:r>
    </w:p>
    <w:p w:rsidR="000F70E1" w:rsidRPr="00970765" w:rsidRDefault="000F70E1" w:rsidP="000F70E1">
      <w:pPr>
        <w:pStyle w:val="1"/>
      </w:pPr>
      <w:r w:rsidRPr="00970765">
        <w:t xml:space="preserve">b4) задана траєкторія змін кутової швидкості </w:t>
      </w:r>
      <w:r w:rsidRPr="00970765">
        <w:rPr>
          <w:position w:val="-14"/>
        </w:rPr>
        <w:object w:dxaOrig="680" w:dyaOrig="440">
          <v:shape id="_x0000_i1115" type="#_x0000_t75" style="width:34.5pt;height:21.75pt" o:ole="">
            <v:imagedata r:id="rId185" o:title=""/>
          </v:shape>
          <o:OLEObject Type="Embed" ProgID="Equation.DSMT4" ShapeID="_x0000_i1115" DrawAspect="Content" ObjectID="_1605943339" r:id="rId186"/>
        </w:object>
      </w:r>
      <w:r w:rsidRPr="00970765">
        <w:t xml:space="preserve"> має обмежену відому похідну </w:t>
      </w:r>
      <w:r w:rsidRPr="00970765">
        <w:rPr>
          <w:position w:val="-14"/>
        </w:rPr>
        <w:object w:dxaOrig="680" w:dyaOrig="440">
          <v:shape id="_x0000_i1116" type="#_x0000_t75" style="width:34.5pt;height:21.75pt" o:ole="">
            <v:imagedata r:id="rId187" o:title=""/>
          </v:shape>
          <o:OLEObject Type="Embed" ProgID="Equation.DSMT4" ShapeID="_x0000_i1116" DrawAspect="Content" ObjectID="_1605943340" r:id="rId188"/>
        </w:object>
      </w:r>
      <w:r w:rsidRPr="00970765">
        <w:t>.</w:t>
      </w:r>
    </w:p>
    <w:p w:rsidR="000F70E1" w:rsidRPr="00970765" w:rsidRDefault="000F70E1" w:rsidP="000F70E1">
      <w:pPr>
        <w:pStyle w:val="1"/>
      </w:pPr>
      <w:r w:rsidRPr="00970765">
        <w:t>При виконанні цих умов необхідно сконструювати алгоритм керування кутовою швидкістю СД, який би гарантував:</w:t>
      </w:r>
    </w:p>
    <w:p w:rsidR="000F70E1" w:rsidRPr="00970765" w:rsidRDefault="000F70E1" w:rsidP="000F70E1">
      <w:pPr>
        <w:pStyle w:val="1"/>
      </w:pPr>
      <w:r w:rsidRPr="00970765">
        <w:t>О1) асимптотичне відпрацювання заданих траєкторій руху</w:t>
      </w:r>
    </w:p>
    <w:p w:rsidR="000F70E1" w:rsidRPr="00970765" w:rsidRDefault="000F70E1" w:rsidP="000F70E1">
      <w:pPr>
        <w:pStyle w:val="formula"/>
      </w:pPr>
      <w:r w:rsidRPr="00970765">
        <w:tab/>
      </w:r>
      <w:r w:rsidRPr="00970765">
        <w:rPr>
          <w:position w:val="-22"/>
        </w:rPr>
        <w:object w:dxaOrig="1060" w:dyaOrig="480">
          <v:shape id="_x0000_i1117" type="#_x0000_t75" style="width:52.5pt;height:24pt" o:ole="">
            <v:imagedata r:id="rId189" o:title=""/>
          </v:shape>
          <o:OLEObject Type="Embed" ProgID="Equation.DSMT4" ShapeID="_x0000_i1117" DrawAspect="Content" ObjectID="_1605943341" r:id="rId190"/>
        </w:object>
      </w:r>
      <w:r w:rsidRPr="00970765">
        <w:t>,</w: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r>
        <w:fldChar w:fldCharType="begin"/>
      </w:r>
      <w:r>
        <w:instrText xml:space="preserve"> SEQ MTSec \c \* Arabic \* MERGEFORMAT </w:instrText>
      </w:r>
      <w:r>
        <w:fldChar w:fldCharType="separate"/>
      </w:r>
      <w:r>
        <w:rPr>
          <w:noProof/>
        </w:rPr>
        <w:instrText>2</w:instrText>
      </w:r>
      <w:r>
        <w:rPr>
          <w:noProof/>
        </w:rPr>
        <w:fldChar w:fldCharType="end"/>
      </w:r>
      <w:r w:rsidRPr="00970765">
        <w:instrText>.</w:instrText>
      </w:r>
      <w:r>
        <w:fldChar w:fldCharType="begin"/>
      </w:r>
      <w:r>
        <w:instrText xml:space="preserve"> SEQ MTEqn \c \* Arabic \* MERGEFORMAT </w:instrText>
      </w:r>
      <w:r>
        <w:fldChar w:fldCharType="separate"/>
      </w:r>
      <w:r>
        <w:rPr>
          <w:noProof/>
        </w:rPr>
        <w:instrText>28</w:instrText>
      </w:r>
      <w:r>
        <w:rPr>
          <w:noProof/>
        </w:rPr>
        <w:fldChar w:fldCharType="end"/>
      </w:r>
      <w:r w:rsidRPr="00970765">
        <w:instrText>)</w:instrText>
      </w:r>
      <w:r w:rsidRPr="00970765">
        <w:fldChar w:fldCharType="end"/>
      </w:r>
    </w:p>
    <w:p w:rsidR="000F70E1" w:rsidRPr="00970765" w:rsidRDefault="000F70E1" w:rsidP="000F70E1">
      <w:pPr>
        <w:pStyle w:val="1"/>
      </w:pPr>
      <w:r w:rsidRPr="00970765">
        <w:lastRenderedPageBreak/>
        <w:t xml:space="preserve">де </w:t>
      </w:r>
      <w:r w:rsidRPr="00970765">
        <w:rPr>
          <w:position w:val="-6"/>
        </w:rPr>
        <w:object w:dxaOrig="1219" w:dyaOrig="360">
          <v:shape id="_x0000_i1118" type="#_x0000_t75" style="width:60.75pt;height:18.75pt" o:ole="">
            <v:imagedata r:id="rId191" o:title=""/>
          </v:shape>
          <o:OLEObject Type="Embed" ProgID="Equation.DSMT4" ShapeID="_x0000_i1118" DrawAspect="Content" ObjectID="_1605943342" r:id="rId192"/>
        </w:object>
      </w:r>
      <w:r w:rsidRPr="00970765">
        <w:t xml:space="preserve"> – похибка відпрацювання;</w:t>
      </w:r>
    </w:p>
    <w:p w:rsidR="000F70E1" w:rsidRPr="00970765" w:rsidRDefault="000F70E1" w:rsidP="000F70E1">
      <w:pPr>
        <w:pStyle w:val="1"/>
      </w:pPr>
      <w:r w:rsidRPr="00970765">
        <w:t>О2) каскадну структуру системи кутовою швидкістю з зовнішнім контуром регулювання кутової швидкості та внутрішнім контуром регулювання моменту (струму).</w:t>
      </w:r>
    </w:p>
    <w:p w:rsidR="000F70E1" w:rsidRPr="00970765" w:rsidRDefault="000F70E1" w:rsidP="000F70E1">
      <w:pPr>
        <w:pStyle w:val="1"/>
      </w:pPr>
      <w:r w:rsidRPr="00970765">
        <w:t xml:space="preserve">Запишемо </w:t>
      </w:r>
      <w:r w:rsidRPr="00970765">
        <w:fldChar w:fldCharType="begin"/>
      </w:r>
      <w:r w:rsidRPr="00970765">
        <w:instrText xml:space="preserve"> GOTOBUTTON ZEqnNum983421  \* MERGEFORMAT </w:instrText>
      </w:r>
      <w:r w:rsidRPr="00970765">
        <w:fldChar w:fldCharType="begin"/>
      </w:r>
      <w:r w:rsidRPr="00970765">
        <w:instrText xml:space="preserve"> REF ZEqnNum983421 \* Charformat \! \* MERGEFORMAT </w:instrText>
      </w:r>
      <w:r w:rsidRPr="00970765">
        <w:fldChar w:fldCharType="separate"/>
      </w:r>
      <w:r w:rsidRPr="009D4FFD">
        <w:instrText>(2.26)</w:instrText>
      </w:r>
      <w:r w:rsidRPr="00970765">
        <w:fldChar w:fldCharType="end"/>
      </w:r>
      <w:r w:rsidRPr="00970765">
        <w:fldChar w:fldCharType="end"/>
      </w:r>
      <w:r w:rsidRPr="00970765">
        <w:t xml:space="preserve"> в похибках відпрацювання</w:t>
      </w:r>
    </w:p>
    <w:p w:rsidR="000F70E1" w:rsidRPr="00970765" w:rsidRDefault="000F70E1" w:rsidP="000F70E1">
      <w:pPr>
        <w:pStyle w:val="formula"/>
      </w:pPr>
      <w:r w:rsidRPr="00970765">
        <w:tab/>
      </w:r>
      <w:r w:rsidRPr="00970765">
        <w:object w:dxaOrig="2540" w:dyaOrig="420">
          <v:shape id="_x0000_i1119" type="#_x0000_t75" style="width:127.5pt;height:20.25pt" o:ole="">
            <v:imagedata r:id="rId193" o:title=""/>
          </v:shape>
          <o:OLEObject Type="Embed" ProgID="Equation.DSMT4" ShapeID="_x0000_i1119" DrawAspect="Content" ObjectID="_1605943343" r:id="rId194"/>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bookmarkStart w:id="134" w:name="ZEqnNum931523"/>
      <w:r w:rsidRPr="00970765">
        <w:instrText>(</w:instrText>
      </w:r>
      <w:r>
        <w:fldChar w:fldCharType="begin"/>
      </w:r>
      <w:r>
        <w:instrText xml:space="preserve"> SEQ MTSec \c \* Arabic \* MERGEFORMAT </w:instrText>
      </w:r>
      <w:r>
        <w:fldChar w:fldCharType="separate"/>
      </w:r>
      <w:r>
        <w:rPr>
          <w:noProof/>
        </w:rPr>
        <w:instrText>2</w:instrText>
      </w:r>
      <w:r>
        <w:rPr>
          <w:noProof/>
        </w:rPr>
        <w:fldChar w:fldCharType="end"/>
      </w:r>
      <w:r w:rsidRPr="00970765">
        <w:instrText>.</w:instrText>
      </w:r>
      <w:r>
        <w:fldChar w:fldCharType="begin"/>
      </w:r>
      <w:r>
        <w:instrText xml:space="preserve"> SEQ MTEqn \c \* Arabic \* MERGEFORMAT </w:instrText>
      </w:r>
      <w:r>
        <w:fldChar w:fldCharType="separate"/>
      </w:r>
      <w:r>
        <w:rPr>
          <w:noProof/>
        </w:rPr>
        <w:instrText>29</w:instrText>
      </w:r>
      <w:r>
        <w:rPr>
          <w:noProof/>
        </w:rPr>
        <w:fldChar w:fldCharType="end"/>
      </w:r>
      <w:r w:rsidRPr="00970765">
        <w:instrText>)</w:instrText>
      </w:r>
      <w:bookmarkEnd w:id="134"/>
      <w:r w:rsidRPr="00970765">
        <w:fldChar w:fldCharType="end"/>
      </w:r>
    </w:p>
    <w:p w:rsidR="000F70E1" w:rsidRPr="00970765" w:rsidRDefault="000F70E1" w:rsidP="000F70E1">
      <w:pPr>
        <w:pStyle w:val="1"/>
      </w:pPr>
      <w:r w:rsidRPr="00970765">
        <w:t xml:space="preserve">Оскільки в </w:t>
      </w:r>
      <w:r w:rsidRPr="00970765">
        <w:fldChar w:fldCharType="begin"/>
      </w:r>
      <w:r w:rsidRPr="00970765">
        <w:instrText xml:space="preserve"> GOTOBUTTON ZEqnNum931523  \* MERGEFORMAT </w:instrText>
      </w:r>
      <w:r w:rsidRPr="00970765">
        <w:fldChar w:fldCharType="begin"/>
      </w:r>
      <w:r w:rsidRPr="00970765">
        <w:instrText xml:space="preserve"> REF ZEqnNum931523 \* Charformat \! \* MERGEFORMAT </w:instrText>
      </w:r>
      <w:r w:rsidRPr="00970765">
        <w:fldChar w:fldCharType="separate"/>
      </w:r>
      <w:r w:rsidRPr="00970765">
        <w:instrText>(</w:instrText>
      </w:r>
      <w:r>
        <w:instrText>2</w:instrText>
      </w:r>
      <w:r w:rsidRPr="00970765">
        <w:instrText>.</w:instrText>
      </w:r>
      <w:r>
        <w:instrText>29</w:instrText>
      </w:r>
      <w:r w:rsidRPr="00970765">
        <w:instrText>)</w:instrText>
      </w:r>
      <w:r w:rsidRPr="00970765">
        <w:fldChar w:fldCharType="end"/>
      </w:r>
      <w:r w:rsidRPr="00970765">
        <w:fldChar w:fldCharType="end"/>
      </w:r>
      <w:r w:rsidRPr="00970765">
        <w:t xml:space="preserve"> </w:t>
      </w:r>
      <w:r w:rsidRPr="00970765">
        <w:rPr>
          <w:position w:val="-12"/>
        </w:rPr>
        <w:object w:dxaOrig="740" w:dyaOrig="420">
          <v:shape id="_x0000_i1120" type="#_x0000_t75" style="width:36.75pt;height:20.25pt" o:ole="">
            <v:imagedata r:id="rId195" o:title=""/>
          </v:shape>
          <o:OLEObject Type="Embed" ProgID="Equation.DSMT4" ShapeID="_x0000_i1120" DrawAspect="Content" ObjectID="_1605943344" r:id="rId196"/>
        </w:object>
      </w:r>
      <w:r w:rsidRPr="00970765">
        <w:t xml:space="preserve"> є невідомою константою, то визначимо її оцінку </w:t>
      </w:r>
      <w:r w:rsidRPr="00970765">
        <w:rPr>
          <w:position w:val="-12"/>
        </w:rPr>
        <w:object w:dxaOrig="440" w:dyaOrig="440">
          <v:shape id="_x0000_i1121" type="#_x0000_t75" style="width:21.75pt;height:21.75pt" o:ole="">
            <v:imagedata r:id="rId197" o:title=""/>
          </v:shape>
          <o:OLEObject Type="Embed" ProgID="Equation.DSMT4" ShapeID="_x0000_i1121" DrawAspect="Content" ObjectID="_1605943345" r:id="rId198"/>
        </w:object>
      </w:r>
      <w:r w:rsidRPr="00970765">
        <w:t xml:space="preserve"> так, що похибка оцінювання буде</w:t>
      </w:r>
    </w:p>
    <w:p w:rsidR="000F70E1" w:rsidRPr="00970765" w:rsidRDefault="000F70E1" w:rsidP="000F70E1">
      <w:pPr>
        <w:pStyle w:val="formula"/>
      </w:pPr>
      <w:r w:rsidRPr="00970765">
        <w:tab/>
      </w:r>
      <w:r w:rsidRPr="00970765">
        <w:rPr>
          <w:position w:val="-28"/>
        </w:rPr>
        <w:object w:dxaOrig="1820" w:dyaOrig="720">
          <v:shape id="_x0000_i1122" type="#_x0000_t75" style="width:91.5pt;height:36.75pt" o:ole="">
            <v:imagedata r:id="rId199" o:title=""/>
          </v:shape>
          <o:OLEObject Type="Embed" ProgID="Equation.DSMT4" ShapeID="_x0000_i1122" DrawAspect="Content" ObjectID="_1605943346" r:id="rId200"/>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bookmarkStart w:id="135" w:name="ZEqnNum965225"/>
      <w:r w:rsidRPr="00970765">
        <w:instrText>(</w:instrText>
      </w:r>
      <w:r>
        <w:fldChar w:fldCharType="begin"/>
      </w:r>
      <w:r>
        <w:instrText xml:space="preserve"> SEQ MTSec \c \* Arabic \* MERGEFORMAT </w:instrText>
      </w:r>
      <w:r>
        <w:fldChar w:fldCharType="separate"/>
      </w:r>
      <w:r>
        <w:rPr>
          <w:noProof/>
        </w:rPr>
        <w:instrText>2</w:instrText>
      </w:r>
      <w:r>
        <w:rPr>
          <w:noProof/>
        </w:rPr>
        <w:fldChar w:fldCharType="end"/>
      </w:r>
      <w:r w:rsidRPr="00970765">
        <w:instrText>.</w:instrText>
      </w:r>
      <w:r>
        <w:fldChar w:fldCharType="begin"/>
      </w:r>
      <w:r>
        <w:instrText xml:space="preserve"> SEQ MTEqn \c \* Arabic \* MERGEFORMAT </w:instrText>
      </w:r>
      <w:r>
        <w:fldChar w:fldCharType="separate"/>
      </w:r>
      <w:r>
        <w:rPr>
          <w:noProof/>
        </w:rPr>
        <w:instrText>30</w:instrText>
      </w:r>
      <w:r>
        <w:rPr>
          <w:noProof/>
        </w:rPr>
        <w:fldChar w:fldCharType="end"/>
      </w:r>
      <w:r w:rsidRPr="00970765">
        <w:instrText>)</w:instrText>
      </w:r>
      <w:bookmarkEnd w:id="135"/>
      <w:r w:rsidRPr="00970765">
        <w:fldChar w:fldCharType="end"/>
      </w:r>
    </w:p>
    <w:p w:rsidR="000F70E1" w:rsidRPr="00970765" w:rsidRDefault="000F70E1" w:rsidP="000F70E1">
      <w:pPr>
        <w:pStyle w:val="1"/>
      </w:pPr>
      <w:r w:rsidRPr="00970765">
        <w:t xml:space="preserve">Виходячи із рівняння </w:t>
      </w:r>
      <w:r w:rsidRPr="00970765">
        <w:fldChar w:fldCharType="begin"/>
      </w:r>
      <w:r w:rsidRPr="00970765">
        <w:instrText xml:space="preserve"> GOTOBUTTON ZEqnNum965225  \* MERGEFORMAT </w:instrText>
      </w:r>
      <w:r w:rsidRPr="00970765">
        <w:fldChar w:fldCharType="begin"/>
      </w:r>
      <w:r w:rsidRPr="00970765">
        <w:instrText xml:space="preserve"> REF ZEqnNum965225 \* Charformat \! \* MERGEFORMAT </w:instrText>
      </w:r>
      <w:r w:rsidRPr="00970765">
        <w:fldChar w:fldCharType="separate"/>
      </w:r>
      <w:r w:rsidRPr="00970765">
        <w:instrText>(</w:instrText>
      </w:r>
      <w:r>
        <w:instrText>2</w:instrText>
      </w:r>
      <w:r w:rsidRPr="00970765">
        <w:instrText>.</w:instrText>
      </w:r>
      <w:r>
        <w:instrText>30</w:instrText>
      </w:r>
      <w:r w:rsidRPr="00970765">
        <w:instrText>)</w:instrText>
      </w:r>
      <w:r w:rsidRPr="00970765">
        <w:fldChar w:fldCharType="end"/>
      </w:r>
      <w:r w:rsidRPr="00970765">
        <w:fldChar w:fldCharType="end"/>
      </w:r>
      <w:r w:rsidRPr="00970765">
        <w:t>, синтезуємо лінійний пропорційно-інтегральний (ПІ) регулятор швидкості у вигляді</w:t>
      </w:r>
    </w:p>
    <w:p w:rsidR="000F70E1" w:rsidRPr="00970765" w:rsidRDefault="000F70E1" w:rsidP="000F70E1">
      <w:pPr>
        <w:pStyle w:val="formula"/>
      </w:pPr>
      <w:r w:rsidRPr="00970765">
        <w:tab/>
      </w:r>
      <w:r w:rsidRPr="00970765">
        <w:rPr>
          <w:position w:val="-48"/>
        </w:rPr>
        <w:object w:dxaOrig="2840" w:dyaOrig="1100">
          <v:shape id="_x0000_i1123" type="#_x0000_t75" style="width:142.5pt;height:55.5pt" o:ole="">
            <v:imagedata r:id="rId201" o:title=""/>
          </v:shape>
          <o:OLEObject Type="Embed" ProgID="Equation.DSMT4" ShapeID="_x0000_i1123" DrawAspect="Content" ObjectID="_1605943347" r:id="rId202"/>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r>
        <w:fldChar w:fldCharType="begin"/>
      </w:r>
      <w:r>
        <w:instrText xml:space="preserve"> SEQ MTSec \c \* Arabic \* MERGEFORMAT </w:instrText>
      </w:r>
      <w:r>
        <w:fldChar w:fldCharType="separate"/>
      </w:r>
      <w:r>
        <w:rPr>
          <w:noProof/>
        </w:rPr>
        <w:instrText>2</w:instrText>
      </w:r>
      <w:r>
        <w:rPr>
          <w:noProof/>
        </w:rPr>
        <w:fldChar w:fldCharType="end"/>
      </w:r>
      <w:r w:rsidRPr="00970765">
        <w:instrText>.</w:instrText>
      </w:r>
      <w:r>
        <w:fldChar w:fldCharType="begin"/>
      </w:r>
      <w:r>
        <w:instrText xml:space="preserve"> SEQ MTEqn \c \* Arabic \* MERGEFORMAT </w:instrText>
      </w:r>
      <w:r>
        <w:fldChar w:fldCharType="separate"/>
      </w:r>
      <w:r>
        <w:rPr>
          <w:noProof/>
        </w:rPr>
        <w:instrText>31</w:instrText>
      </w:r>
      <w:r>
        <w:rPr>
          <w:noProof/>
        </w:rPr>
        <w:fldChar w:fldCharType="end"/>
      </w:r>
      <w:r w:rsidRPr="00970765">
        <w:instrText>)</w:instrText>
      </w:r>
      <w:r w:rsidRPr="00970765">
        <w:fldChar w:fldCharType="end"/>
      </w:r>
    </w:p>
    <w:p w:rsidR="000F70E1" w:rsidRPr="00970765" w:rsidRDefault="000F70E1" w:rsidP="000F70E1">
      <w:pPr>
        <w:pStyle w:val="1"/>
      </w:pPr>
      <w:r w:rsidRPr="00970765">
        <w:t xml:space="preserve">де </w:t>
      </w:r>
      <w:r w:rsidRPr="00970765">
        <w:rPr>
          <w:position w:val="-14"/>
        </w:rPr>
        <w:object w:dxaOrig="1040" w:dyaOrig="420">
          <v:shape id="_x0000_i1124" type="#_x0000_t75" style="width:51.75pt;height:20.25pt" o:ole="">
            <v:imagedata r:id="rId203" o:title=""/>
          </v:shape>
          <o:OLEObject Type="Embed" ProgID="Equation.DSMT4" ShapeID="_x0000_i1124" DrawAspect="Content" ObjectID="_1605943348" r:id="rId204"/>
        </w:object>
      </w:r>
      <w:r w:rsidRPr="00970765">
        <w:t xml:space="preserve"> коефіцієнти пропорційної та інтегральної дії регулятора швидкості. Після підстановки (2.54) в (2.52) отримаємо повні рівняння динаміки похибок відпрацювання механічних координат</w:t>
      </w:r>
    </w:p>
    <w:p w:rsidR="000F70E1" w:rsidRPr="00970765" w:rsidRDefault="000F70E1" w:rsidP="000F70E1">
      <w:pPr>
        <w:pStyle w:val="formula"/>
      </w:pPr>
      <w:r w:rsidRPr="00970765">
        <w:tab/>
      </w:r>
      <w:r w:rsidRPr="00970765">
        <w:rPr>
          <w:position w:val="-42"/>
        </w:rPr>
        <w:object w:dxaOrig="1780" w:dyaOrig="980">
          <v:shape id="_x0000_i1125" type="#_x0000_t75" style="width:88.5pt;height:49.5pt" o:ole="">
            <v:imagedata r:id="rId205" o:title=""/>
          </v:shape>
          <o:OLEObject Type="Embed" ProgID="Equation.DSMT4" ShapeID="_x0000_i1125" DrawAspect="Content" ObjectID="_1605943349" r:id="rId206"/>
        </w:object>
      </w:r>
      <w:r w:rsidRPr="00970765">
        <w:tab/>
      </w:r>
      <w:r w:rsidRPr="00970765">
        <w:fldChar w:fldCharType="begin"/>
      </w:r>
      <w:r w:rsidRPr="00970765">
        <w:instrText xml:space="preserve"> MACROBUTTON MTPlaceRef \* MERGEFORMAT </w:instrText>
      </w:r>
      <w:r w:rsidRPr="00970765">
        <w:fldChar w:fldCharType="begin"/>
      </w:r>
      <w:r w:rsidRPr="00970765">
        <w:instrText xml:space="preserve"> SEQ MTEqn \h \* MERGEFORMAT </w:instrText>
      </w:r>
      <w:r w:rsidRPr="00970765">
        <w:fldChar w:fldCharType="end"/>
      </w:r>
      <w:r w:rsidRPr="00970765">
        <w:instrText>(</w:instrText>
      </w:r>
      <w:r>
        <w:fldChar w:fldCharType="begin"/>
      </w:r>
      <w:r>
        <w:instrText xml:space="preserve"> SEQ MTSec \c \* Arabic \* MERGEFORMAT </w:instrText>
      </w:r>
      <w:r>
        <w:fldChar w:fldCharType="separate"/>
      </w:r>
      <w:r>
        <w:rPr>
          <w:noProof/>
        </w:rPr>
        <w:instrText>2</w:instrText>
      </w:r>
      <w:r>
        <w:rPr>
          <w:noProof/>
        </w:rPr>
        <w:fldChar w:fldCharType="end"/>
      </w:r>
      <w:r w:rsidRPr="00970765">
        <w:instrText>.</w:instrText>
      </w:r>
      <w:r>
        <w:fldChar w:fldCharType="begin"/>
      </w:r>
      <w:r>
        <w:instrText xml:space="preserve"> SEQ MTEqn \c \* Arabic \* MERGEFORMAT </w:instrText>
      </w:r>
      <w:r>
        <w:fldChar w:fldCharType="separate"/>
      </w:r>
      <w:r>
        <w:rPr>
          <w:noProof/>
        </w:rPr>
        <w:instrText>32</w:instrText>
      </w:r>
      <w:r>
        <w:rPr>
          <w:noProof/>
        </w:rPr>
        <w:fldChar w:fldCharType="end"/>
      </w:r>
      <w:r w:rsidRPr="00970765">
        <w:instrText>)</w:instrText>
      </w:r>
      <w:r w:rsidRPr="00970765">
        <w:fldChar w:fldCharType="end"/>
      </w:r>
    </w:p>
    <w:p w:rsidR="000F70E1" w:rsidRPr="00970765" w:rsidRDefault="000F70E1" w:rsidP="000F70E1">
      <w:pPr>
        <w:pStyle w:val="1"/>
      </w:pPr>
      <w:r w:rsidRPr="00970765">
        <w:t xml:space="preserve">Система другого порядку (2.55) є асимптотично стійкою при усіх </w:t>
      </w:r>
      <w:r w:rsidRPr="00970765">
        <w:rPr>
          <w:position w:val="-14"/>
        </w:rPr>
        <w:object w:dxaOrig="1460" w:dyaOrig="420">
          <v:shape id="_x0000_i1126" type="#_x0000_t75" style="width:72.75pt;height:20.25pt" o:ole="">
            <v:imagedata r:id="rId207" o:title=""/>
          </v:shape>
          <o:OLEObject Type="Embed" ProgID="Equation.DSMT4" ShapeID="_x0000_i1126" DrawAspect="Content" ObjectID="_1605943350" r:id="rId208"/>
        </w:object>
      </w:r>
      <w:r w:rsidRPr="00970765">
        <w:t xml:space="preserve">. Бажані показники якості керування забезпечується за рахунок вибору налагоджувальних параметрів регуляторів швидкості, </w:t>
      </w:r>
      <w:r w:rsidRPr="00970765">
        <w:rPr>
          <w:position w:val="-12"/>
        </w:rPr>
        <w:object w:dxaOrig="800" w:dyaOrig="380">
          <v:shape id="_x0000_i1127" type="#_x0000_t75" style="width:40.5pt;height:19.5pt" o:ole="">
            <v:imagedata r:id="rId209" o:title=""/>
          </v:shape>
          <o:OLEObject Type="Embed" ProgID="Equation.DSMT4" ShapeID="_x0000_i1127" DrawAspect="Content" ObjectID="_1605943351" r:id="rId210"/>
        </w:object>
      </w:r>
      <w:r w:rsidRPr="00970765">
        <w:t>.</w:t>
      </w:r>
    </w:p>
    <w:p w:rsidR="000F70E1" w:rsidRPr="00970765" w:rsidRDefault="000F70E1" w:rsidP="000F70E1">
      <w:pPr>
        <w:pStyle w:val="1"/>
      </w:pPr>
      <w:r w:rsidRPr="00970765">
        <w:t xml:space="preserve">Для досягнення коефіцієнтів демпфування </w:t>
      </w:r>
      <w:r w:rsidRPr="00970765">
        <w:rPr>
          <w:position w:val="-10"/>
        </w:rPr>
        <w:object w:dxaOrig="560" w:dyaOrig="340">
          <v:shape id="_x0000_i1128" type="#_x0000_t75" style="width:27.75pt;height:16.5pt" o:ole="">
            <v:imagedata r:id="rId211" o:title=""/>
          </v:shape>
          <o:OLEObject Type="Embed" ProgID="Equation.DSMT4" ShapeID="_x0000_i1128" DrawAspect="Content" ObjectID="_1605943352" r:id="rId212"/>
        </w:object>
      </w:r>
      <w:r w:rsidRPr="00970765">
        <w:t xml:space="preserve">, </w:t>
      </w:r>
      <w:r w:rsidRPr="00970765">
        <w:rPr>
          <w:position w:val="-26"/>
        </w:rPr>
        <w:object w:dxaOrig="880" w:dyaOrig="760">
          <v:shape id="_x0000_i1129" type="#_x0000_t75" style="width:44.25pt;height:37.5pt" o:ole="">
            <v:imagedata r:id="rId213" o:title=""/>
          </v:shape>
          <o:OLEObject Type="Embed" ProgID="Equation.DSMT4" ShapeID="_x0000_i1129" DrawAspect="Content" ObjectID="_1605943353" r:id="rId214"/>
        </w:object>
      </w:r>
      <w:r w:rsidRPr="00970765">
        <w:t xml:space="preserve"> у системі другого порядку (2.55) застосовується стандартне налагодження ПІ регулятора швидкості відповідно до співвідношення </w:t>
      </w:r>
      <w:r w:rsidRPr="00970765">
        <w:rPr>
          <w:position w:val="-26"/>
        </w:rPr>
        <w:object w:dxaOrig="1780" w:dyaOrig="740">
          <v:shape id="_x0000_i1130" type="#_x0000_t75" style="width:88.5pt;height:36.75pt" o:ole="">
            <v:imagedata r:id="rId215" o:title=""/>
          </v:shape>
          <o:OLEObject Type="Embed" ProgID="Equation.DSMT4" ShapeID="_x0000_i1130" DrawAspect="Content" ObjectID="_1605943354" r:id="rId216"/>
        </w:object>
      </w:r>
      <w:r w:rsidRPr="00970765">
        <w:t xml:space="preserve">, </w:t>
      </w:r>
      <w:r w:rsidRPr="00970765">
        <w:rPr>
          <w:position w:val="-38"/>
        </w:rPr>
        <w:object w:dxaOrig="2160" w:dyaOrig="900">
          <v:shape id="_x0000_i1131" type="#_x0000_t75" style="width:108.75pt;height:45pt" o:ole="">
            <v:imagedata r:id="rId217" o:title=""/>
          </v:shape>
          <o:OLEObject Type="Embed" ProgID="Equation.DSMT4" ShapeID="_x0000_i1131" DrawAspect="Content" ObjectID="_1605943355" r:id="rId218"/>
        </w:object>
      </w:r>
      <w:r w:rsidRPr="00970765">
        <w:t>.</w:t>
      </w:r>
    </w:p>
    <w:p w:rsidR="000F70E1" w:rsidRPr="00970765" w:rsidRDefault="000F70E1" w:rsidP="000F70E1">
      <w:pPr>
        <w:pStyle w:val="1"/>
      </w:pPr>
      <w:r w:rsidRPr="00970765">
        <w:lastRenderedPageBreak/>
        <w:t>Еквівалентна структурна схема системи відпрацювання механічних координат та повна структурна схема системи векторного керування показані на рис.</w:t>
      </w:r>
      <w:r w:rsidRPr="00970765">
        <w:fldChar w:fldCharType="begin"/>
      </w:r>
      <w:r w:rsidRPr="00970765">
        <w:instrText xml:space="preserve"> REF _Ref531992949 \h  \* MERGEFORMAT </w:instrText>
      </w:r>
      <w:r w:rsidRPr="00970765">
        <w:fldChar w:fldCharType="separate"/>
      </w:r>
      <w:ins w:id="136" w:author="Пользователь Windows" w:date="2018-12-08T00:39:00Z">
        <w:r w:rsidRPr="00970765">
          <w:t xml:space="preserve">Рисунок </w:t>
        </w:r>
      </w:ins>
      <w:r>
        <w:rPr>
          <w:noProof/>
        </w:rPr>
        <w:t>2</w:t>
      </w:r>
      <w:r w:rsidRPr="00970765">
        <w:t>.</w:t>
      </w:r>
      <w:r>
        <w:rPr>
          <w:noProof/>
        </w:rPr>
        <w:t>8</w:t>
      </w:r>
      <w:r w:rsidRPr="00970765">
        <w:fldChar w:fldCharType="end"/>
      </w:r>
      <w:r w:rsidRPr="00970765">
        <w:t xml:space="preserve"> та </w:t>
      </w:r>
      <w:r w:rsidRPr="00970765">
        <w:fldChar w:fldCharType="begin"/>
      </w:r>
      <w:r w:rsidRPr="00970765">
        <w:instrText xml:space="preserve"> REF _Ref531992964 \h  \* MERGEFORMAT </w:instrText>
      </w:r>
      <w:r w:rsidRPr="00970765">
        <w:fldChar w:fldCharType="separate"/>
      </w:r>
      <w:r w:rsidRPr="00970765">
        <w:t xml:space="preserve">Рисунок </w:t>
      </w:r>
      <w:r>
        <w:t>2</w:t>
      </w:r>
      <w:r w:rsidRPr="00970765">
        <w:t>.</w:t>
      </w:r>
      <w:r>
        <w:rPr>
          <w:noProof/>
        </w:rPr>
        <w:t>9</w:t>
      </w:r>
      <w:r w:rsidRPr="00970765">
        <w:fldChar w:fldCharType="end"/>
      </w:r>
      <w:r w:rsidRPr="00970765">
        <w:t xml:space="preserve"> відповідно.</w:t>
      </w:r>
    </w:p>
    <w:bookmarkStart w:id="137" w:name="_MON_1325590307"/>
    <w:bookmarkStart w:id="138" w:name="_MON_1325590334"/>
    <w:bookmarkStart w:id="139" w:name="_MON_1325590440"/>
    <w:bookmarkStart w:id="140" w:name="_MON_1325590451"/>
    <w:bookmarkStart w:id="141" w:name="_MON_1325590486"/>
    <w:bookmarkStart w:id="142" w:name="_MON_1325590489"/>
    <w:bookmarkStart w:id="143" w:name="_MON_1325590510"/>
    <w:bookmarkStart w:id="144" w:name="_MON_1325590541"/>
    <w:bookmarkStart w:id="145" w:name="_MON_1325591630"/>
    <w:bookmarkStart w:id="146" w:name="_MON_1333720066"/>
    <w:bookmarkStart w:id="147" w:name="_MON_1333720318"/>
    <w:bookmarkStart w:id="148" w:name="_MON_1333807316"/>
    <w:bookmarkStart w:id="149" w:name="_MON_1334735285"/>
    <w:bookmarkStart w:id="150" w:name="_MON_1179566337"/>
    <w:bookmarkStart w:id="151" w:name="_MON_1180122258"/>
    <w:bookmarkStart w:id="152" w:name="_MON_1180122944"/>
    <w:bookmarkStart w:id="153" w:name="_MON_1180123885"/>
    <w:bookmarkStart w:id="154" w:name="_MON_1180123900"/>
    <w:bookmarkStart w:id="155" w:name="_MON_1180171383"/>
    <w:bookmarkStart w:id="156" w:name="_MON_1180172803"/>
    <w:bookmarkStart w:id="157" w:name="_MON_1180172805"/>
    <w:bookmarkStart w:id="158" w:name="_MON_1180172831"/>
    <w:bookmarkStart w:id="159" w:name="_MON_1180172835"/>
    <w:bookmarkStart w:id="160" w:name="_MON_1186580931"/>
    <w:bookmarkStart w:id="161" w:name="_MON_1186581043"/>
    <w:bookmarkStart w:id="162" w:name="_MON_1186581063"/>
    <w:bookmarkStart w:id="163" w:name="_MON_1285401048"/>
    <w:bookmarkStart w:id="164" w:name="_MON_1286526429"/>
    <w:bookmarkStart w:id="165" w:name="_MON_1286526550"/>
    <w:bookmarkStart w:id="166" w:name="_MON_1286526600"/>
    <w:bookmarkStart w:id="167" w:name="_MON_1286526651"/>
    <w:bookmarkStart w:id="168" w:name="_MON_1286526687"/>
    <w:bookmarkStart w:id="169" w:name="_MON_1286538653"/>
    <w:bookmarkStart w:id="170" w:name="_MON_1286538671"/>
    <w:bookmarkStart w:id="171" w:name="_MON_1286538686"/>
    <w:bookmarkStart w:id="172" w:name="_MON_1286538994"/>
    <w:bookmarkStart w:id="173" w:name="_MON_1286539092"/>
    <w:bookmarkStart w:id="174" w:name="_MON_1286725436"/>
    <w:bookmarkStart w:id="175" w:name="_MON_1287728478"/>
    <w:bookmarkStart w:id="176" w:name="_MON_1289641325"/>
    <w:bookmarkStart w:id="177" w:name="_MON_1289641498"/>
    <w:bookmarkStart w:id="178" w:name="_MON_1324996147"/>
    <w:bookmarkStart w:id="179" w:name="_MON_1324996295"/>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Start w:id="180" w:name="_MON_1325589271"/>
    <w:bookmarkEnd w:id="180"/>
    <w:p w:rsidR="000F70E1" w:rsidRPr="00970765" w:rsidRDefault="000F70E1" w:rsidP="000F70E1">
      <w:pPr>
        <w:pStyle w:val="diplomapictures"/>
        <w:rPr>
          <w:ins w:id="181" w:author="Пользователь Windows" w:date="2018-12-08T00:38:00Z"/>
          <w:noProof w:val="0"/>
        </w:rPr>
      </w:pPr>
      <w:r w:rsidRPr="00970765">
        <w:rPr>
          <w:noProof w:val="0"/>
        </w:rPr>
        <w:object w:dxaOrig="5100" w:dyaOrig="2535">
          <v:shape id="_x0000_i1132" type="#_x0000_t75" style="width:237pt;height:117.75pt" o:ole="" fillcolor="window">
            <v:imagedata r:id="rId219" o:title=""/>
          </v:shape>
          <o:OLEObject Type="Embed" ProgID="Word.Picture.8" ShapeID="_x0000_i1132" DrawAspect="Content" ObjectID="_1605943356" r:id="rId220"/>
        </w:object>
      </w:r>
    </w:p>
    <w:p w:rsidR="000F70E1" w:rsidRPr="00970765" w:rsidRDefault="000F70E1" w:rsidP="000F70E1">
      <w:pPr>
        <w:pStyle w:val="diplomapictures"/>
        <w:rPr>
          <w:noProof w:val="0"/>
        </w:rPr>
      </w:pPr>
      <w:bookmarkStart w:id="182" w:name="_Ref531992949"/>
      <w:ins w:id="183" w:author="Пользователь Windows" w:date="2018-12-08T00:39:00Z">
        <w:r w:rsidRPr="00970765">
          <w:rPr>
            <w:noProof w:val="0"/>
          </w:rPr>
          <w:t xml:space="preserve">Рисунок </w:t>
        </w:r>
      </w:ins>
      <w:r w:rsidRPr="00970765">
        <w:rPr>
          <w:noProof w:val="0"/>
        </w:rPr>
        <w:fldChar w:fldCharType="begin"/>
      </w:r>
      <w:r w:rsidRPr="00970765">
        <w:rPr>
          <w:noProof w:val="0"/>
        </w:rPr>
        <w:instrText xml:space="preserve"> STYLEREF 1 \s </w:instrText>
      </w:r>
      <w:r w:rsidRPr="00970765">
        <w:rPr>
          <w:noProof w:val="0"/>
        </w:rPr>
        <w:fldChar w:fldCharType="separate"/>
      </w:r>
      <w:r>
        <w:t>2</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8</w:t>
      </w:r>
      <w:r w:rsidRPr="00970765">
        <w:rPr>
          <w:noProof w:val="0"/>
        </w:rPr>
        <w:fldChar w:fldCharType="end"/>
      </w:r>
      <w:del w:id="184" w:author="Пользователь Windows" w:date="2018-12-08T09:09:00Z">
        <w:r w:rsidRPr="00970765" w:rsidDel="0040770A">
          <w:rPr>
            <w:noProof w:val="0"/>
          </w:rPr>
          <w:fldChar w:fldCharType="begin"/>
        </w:r>
        <w:r w:rsidRPr="00970765" w:rsidDel="0040770A">
          <w:rPr>
            <w:noProof w:val="0"/>
          </w:rPr>
          <w:delInstrText xml:space="preserve"> STYLEREF 1 \s </w:delInstrText>
        </w:r>
        <w:r w:rsidRPr="00970765" w:rsidDel="0040770A">
          <w:rPr>
            <w:noProof w:val="0"/>
          </w:rPr>
          <w:fldChar w:fldCharType="separate"/>
        </w:r>
        <w:r w:rsidRPr="00970765" w:rsidDel="0040770A">
          <w:delText>2</w:delText>
        </w:r>
        <w:r w:rsidRPr="00970765" w:rsidDel="0040770A">
          <w:rPr>
            <w:noProof w:val="0"/>
          </w:rPr>
          <w:fldChar w:fldCharType="end"/>
        </w:r>
        <w:r w:rsidRPr="00970765" w:rsidDel="0040770A">
          <w:rPr>
            <w:noProof w:val="0"/>
          </w:rPr>
          <w:delText>.</w:delText>
        </w:r>
        <w:r w:rsidRPr="00970765" w:rsidDel="0040770A">
          <w:rPr>
            <w:noProof w:val="0"/>
          </w:rPr>
          <w:fldChar w:fldCharType="begin"/>
        </w:r>
        <w:r w:rsidRPr="00970765" w:rsidDel="0040770A">
          <w:rPr>
            <w:noProof w:val="0"/>
          </w:rPr>
          <w:delInstrText xml:space="preserve"> SEQ Figure \* ARABIC \s 1 </w:delInstrText>
        </w:r>
        <w:r w:rsidRPr="00970765" w:rsidDel="0040770A">
          <w:rPr>
            <w:noProof w:val="0"/>
          </w:rPr>
          <w:fldChar w:fldCharType="separate"/>
        </w:r>
        <w:r w:rsidRPr="00970765" w:rsidDel="0040770A">
          <w:delText>8</w:delText>
        </w:r>
        <w:r w:rsidRPr="00970765" w:rsidDel="0040770A">
          <w:rPr>
            <w:noProof w:val="0"/>
          </w:rPr>
          <w:fldChar w:fldCharType="end"/>
        </w:r>
      </w:del>
      <w:bookmarkEnd w:id="182"/>
      <w:ins w:id="185" w:author="Пользователь Windows" w:date="2018-12-08T00:39:00Z">
        <w:r w:rsidRPr="00970765">
          <w:rPr>
            <w:noProof w:val="0"/>
          </w:rPr>
          <w:t xml:space="preserve"> –– Структурна схема системи векторного керування швидкості</w:t>
        </w:r>
      </w:ins>
    </w:p>
    <w:p w:rsidR="000F70E1" w:rsidRPr="00970765" w:rsidDel="00D81C83" w:rsidRDefault="000F70E1" w:rsidP="000F70E1">
      <w:pPr>
        <w:pStyle w:val="diplomapictures"/>
        <w:rPr>
          <w:del w:id="186" w:author="Пользователь Windows" w:date="2018-12-08T00:38:00Z"/>
          <w:noProof w:val="0"/>
        </w:rPr>
      </w:pPr>
      <w:del w:id="187" w:author="Пользователь Windows" w:date="2018-12-08T00:39:00Z">
        <w:r w:rsidRPr="00970765" w:rsidDel="00D81C83">
          <w:rPr>
            <w:noProof w:val="0"/>
          </w:rPr>
          <w:delText xml:space="preserve">Рисунок </w:delText>
        </w:r>
      </w:del>
      <w:del w:id="188" w:author="Пользователь Windows" w:date="2018-12-08T00:37:00Z">
        <w:r w:rsidRPr="00970765" w:rsidDel="00D81C83">
          <w:rPr>
            <w:noProof w:val="0"/>
          </w:rPr>
          <w:delText>2.9</w:delText>
        </w:r>
      </w:del>
      <w:del w:id="189" w:author="Пользователь Windows" w:date="2018-12-08T00:39:00Z">
        <w:r w:rsidRPr="00970765" w:rsidDel="00D81C83">
          <w:rPr>
            <w:noProof w:val="0"/>
          </w:rPr>
          <w:delText xml:space="preserve"> </w:delText>
        </w:r>
      </w:del>
      <w:del w:id="190" w:author="Пользователь Windows" w:date="2018-12-08T00:38:00Z">
        <w:r w:rsidRPr="00970765" w:rsidDel="00D81C83">
          <w:rPr>
            <w:noProof w:val="0"/>
          </w:rPr>
          <w:delText>– Структурна схема системи векторного керування швидкості</w:delText>
        </w:r>
      </w:del>
    </w:p>
    <w:bookmarkStart w:id="191" w:name="_MON_1334735342"/>
    <w:bookmarkEnd w:id="191"/>
    <w:p w:rsidR="000F70E1" w:rsidRPr="00970765" w:rsidRDefault="000F70E1" w:rsidP="000F70E1">
      <w:pPr>
        <w:pStyle w:val="diplomapictures"/>
        <w:rPr>
          <w:noProof w:val="0"/>
        </w:rPr>
      </w:pPr>
      <w:r w:rsidRPr="00970765">
        <w:rPr>
          <w:noProof w:val="0"/>
        </w:rPr>
        <w:object w:dxaOrig="12690" w:dyaOrig="5940">
          <v:shape id="_x0000_i1133" type="#_x0000_t75" style="width:450.75pt;height:211.5pt" o:ole="" fillcolor="window">
            <v:imagedata r:id="rId221" o:title="" cropright="-367f"/>
          </v:shape>
          <o:OLEObject Type="Embed" ProgID="Word.Picture.8" ShapeID="_x0000_i1133" DrawAspect="Content" ObjectID="_1605943357" r:id="rId222"/>
        </w:object>
      </w:r>
    </w:p>
    <w:p w:rsidR="000F70E1" w:rsidRPr="00970765" w:rsidRDefault="000F70E1" w:rsidP="000F70E1">
      <w:pPr>
        <w:pStyle w:val="diplomapictures"/>
        <w:rPr>
          <w:noProof w:val="0"/>
        </w:rPr>
      </w:pPr>
      <w:bookmarkStart w:id="192" w:name="_Ref531992964"/>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2</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9</w:t>
      </w:r>
      <w:r w:rsidRPr="00970765">
        <w:rPr>
          <w:noProof w:val="0"/>
        </w:rPr>
        <w:fldChar w:fldCharType="end"/>
      </w:r>
      <w:del w:id="193" w:author="Пользователь Windows" w:date="2018-12-08T09:09:00Z">
        <w:r w:rsidRPr="00970765" w:rsidDel="0040770A">
          <w:rPr>
            <w:noProof w:val="0"/>
          </w:rPr>
          <w:fldChar w:fldCharType="begin"/>
        </w:r>
        <w:r w:rsidRPr="00970765" w:rsidDel="0040770A">
          <w:rPr>
            <w:noProof w:val="0"/>
          </w:rPr>
          <w:delInstrText xml:space="preserve"> STYLEREF 1 \s </w:delInstrText>
        </w:r>
        <w:r w:rsidRPr="00970765" w:rsidDel="0040770A">
          <w:rPr>
            <w:noProof w:val="0"/>
          </w:rPr>
          <w:fldChar w:fldCharType="separate"/>
        </w:r>
        <w:r w:rsidRPr="00970765" w:rsidDel="0040770A">
          <w:delText>2</w:delText>
        </w:r>
        <w:r w:rsidRPr="00970765" w:rsidDel="0040770A">
          <w:rPr>
            <w:noProof w:val="0"/>
          </w:rPr>
          <w:fldChar w:fldCharType="end"/>
        </w:r>
        <w:r w:rsidRPr="00970765" w:rsidDel="0040770A">
          <w:rPr>
            <w:noProof w:val="0"/>
          </w:rPr>
          <w:delText>.</w:delText>
        </w:r>
        <w:r w:rsidRPr="00970765" w:rsidDel="0040770A">
          <w:rPr>
            <w:noProof w:val="0"/>
          </w:rPr>
          <w:fldChar w:fldCharType="begin"/>
        </w:r>
        <w:r w:rsidRPr="00970765" w:rsidDel="0040770A">
          <w:rPr>
            <w:noProof w:val="0"/>
          </w:rPr>
          <w:delInstrText xml:space="preserve"> SEQ Figure \* ARABIC \s 1 </w:delInstrText>
        </w:r>
        <w:r w:rsidRPr="00970765" w:rsidDel="0040770A">
          <w:rPr>
            <w:noProof w:val="0"/>
          </w:rPr>
          <w:fldChar w:fldCharType="separate"/>
        </w:r>
        <w:r w:rsidRPr="00970765" w:rsidDel="0040770A">
          <w:delText>9</w:delText>
        </w:r>
        <w:r w:rsidRPr="00970765" w:rsidDel="0040770A">
          <w:rPr>
            <w:noProof w:val="0"/>
          </w:rPr>
          <w:fldChar w:fldCharType="end"/>
        </w:r>
      </w:del>
      <w:bookmarkEnd w:id="192"/>
      <w:r w:rsidRPr="00970765">
        <w:rPr>
          <w:noProof w:val="0"/>
        </w:rPr>
        <w:t xml:space="preserve"> – Повна структурна схема системи векторного керування</w:t>
      </w:r>
    </w:p>
    <w:p w:rsidR="000F70E1" w:rsidRPr="00970765" w:rsidRDefault="000F70E1" w:rsidP="000F70E1">
      <w:pPr>
        <w:pStyle w:val="1"/>
        <w:ind w:firstLine="0"/>
      </w:pPr>
    </w:p>
    <w:p w:rsidR="000F70E1" w:rsidRPr="00970765" w:rsidRDefault="000F70E1" w:rsidP="000F70E1">
      <w:pPr>
        <w:pStyle w:val="chapterconclusion"/>
      </w:pPr>
      <w:r w:rsidRPr="00970765">
        <w:lastRenderedPageBreak/>
        <w:t>ВИСНОВКИ ДО РОЗДІЛУ 2</w:t>
      </w:r>
    </w:p>
    <w:p w:rsidR="000F70E1" w:rsidRPr="00970765" w:rsidRDefault="000F70E1" w:rsidP="000F70E1">
      <w:pPr>
        <w:pStyle w:val="1"/>
      </w:pPr>
      <w:r w:rsidRPr="00970765">
        <w:t>В даному розділі наведені основні положення з теорії керування координатами синхронного двигуна з постійними магнітами:</w:t>
      </w:r>
    </w:p>
    <w:p w:rsidR="000F70E1" w:rsidRPr="00970765" w:rsidRDefault="000F70E1" w:rsidP="000F70E1">
      <w:pPr>
        <w:pStyle w:val="1"/>
        <w:numPr>
          <w:ilvl w:val="0"/>
          <w:numId w:val="32"/>
        </w:numPr>
        <w:ind w:left="0" w:firstLine="0"/>
      </w:pPr>
      <w:r w:rsidRPr="00970765">
        <w:t>наведено математичний опис неявнополюсного синхронного двигуна зі збудженням від постійних магнітів;</w:t>
      </w:r>
    </w:p>
    <w:p w:rsidR="000F70E1" w:rsidRPr="00970765" w:rsidRDefault="000F70E1" w:rsidP="000F70E1">
      <w:pPr>
        <w:pStyle w:val="1"/>
        <w:numPr>
          <w:ilvl w:val="0"/>
          <w:numId w:val="32"/>
        </w:numPr>
        <w:ind w:left="0" w:firstLine="0"/>
      </w:pPr>
      <w:r w:rsidRPr="00970765">
        <w:t>представлений метод конструювання алгоритмів керування кутовою швидкістю синхронних двигунів зі збудженням від постійних магнітів.</w:t>
      </w:r>
    </w:p>
    <w:p w:rsidR="000F70E1" w:rsidRPr="00970765" w:rsidRDefault="000F70E1" w:rsidP="000F70E1">
      <w:pPr>
        <w:pStyle w:val="1"/>
        <w:ind w:firstLine="708"/>
      </w:pPr>
      <w:r w:rsidRPr="00970765">
        <w:t>Наведені алгоритми реалізовуються на практиці у системах керування швидкістю.</w:t>
      </w:r>
    </w:p>
    <w:p w:rsidR="000F70E1" w:rsidRPr="00970765" w:rsidRDefault="000F70E1" w:rsidP="000F70E1">
      <w:pPr>
        <w:pStyle w:val="1"/>
      </w:pPr>
      <w:r w:rsidRPr="00970765">
        <w:t>Також було показано представлення механічних зв’язків на розрахункових схемах і наведена математична модель двомасової пружної системи.</w:t>
      </w:r>
    </w:p>
    <w:p w:rsidR="000F70E1" w:rsidRPr="00970765" w:rsidRDefault="000F70E1" w:rsidP="000F70E1">
      <w:pPr>
        <w:pStyle w:val="1"/>
      </w:pPr>
      <w:r w:rsidRPr="00970765">
        <w:br w:type="page"/>
      </w:r>
    </w:p>
    <w:p w:rsidR="000F70E1" w:rsidRPr="00970765" w:rsidRDefault="000F70E1" w:rsidP="000F70E1">
      <w:pPr>
        <w:pStyle w:val="Heading1"/>
        <w:numPr>
          <w:ilvl w:val="0"/>
          <w:numId w:val="37"/>
        </w:numPr>
        <w:spacing w:before="480" w:after="240"/>
        <w:ind w:left="0" w:firstLine="0"/>
        <w:jc w:val="center"/>
      </w:pPr>
      <w:bookmarkStart w:id="194" w:name="_Toc532032272"/>
      <w:r w:rsidRPr="00970765">
        <w:lastRenderedPageBreak/>
        <w:t>Розробка та опис експериментальної установки</w:t>
      </w:r>
      <w:bookmarkEnd w:id="194"/>
    </w:p>
    <w:p w:rsidR="000F70E1" w:rsidRPr="00970765" w:rsidRDefault="000F70E1" w:rsidP="000F70E1">
      <w:pPr>
        <w:pStyle w:val="1"/>
      </w:pPr>
      <w:r w:rsidRPr="00970765">
        <w:t>Однією із відомих світових виробників електроприводів є фірма Rexroth, яка є філіалом корпорації BOSСH і пропонує свої технічні рішення, які застосовуються в машинобудування, металургії, хімічні, харчовій промисловості, приладобудуванні, та різноманітних промислових установках. Основним напрямком роботи компанії є електропривод із точним позиціонуванням.</w:t>
      </w:r>
    </w:p>
    <w:p w:rsidR="000F70E1" w:rsidRPr="00970765" w:rsidRDefault="000F70E1" w:rsidP="000F70E1">
      <w:pPr>
        <w:pStyle w:val="1"/>
      </w:pPr>
      <w:r w:rsidRPr="00970765">
        <w:t>Для роботи із сервоприводом використовується програмне забезпечення, яке включає ряд відповідних програмних компонентів, за допомогою яких можливе якісне регулювання механічних координат електропривода.</w:t>
      </w:r>
    </w:p>
    <w:p w:rsidR="000F70E1" w:rsidRPr="00970765" w:rsidRDefault="000F70E1" w:rsidP="000F70E1">
      <w:pPr>
        <w:pStyle w:val="1"/>
      </w:pPr>
      <w:r w:rsidRPr="00970765">
        <w:t>Структура сервоприводу Rexroth є характерною для електроприводів із ланкою постійного струму та автономним інвертором напруги (АІН).</w:t>
      </w:r>
    </w:p>
    <w:p w:rsidR="000F70E1" w:rsidRPr="00970765" w:rsidRDefault="000F70E1" w:rsidP="000F70E1">
      <w:pPr>
        <w:pStyle w:val="1"/>
      </w:pPr>
      <w:r w:rsidRPr="00970765">
        <w:t>В системі реалізовано векторне керування СДПМ що має каскадну структуру, що складається з окремих регуляторів струму, швидкості і положення. Виходячи із вибраного режиму підключається необхідний контур регулювання.</w:t>
      </w:r>
    </w:p>
    <w:p w:rsidR="000F70E1" w:rsidRPr="00970765" w:rsidRDefault="000F70E1" w:rsidP="000F70E1">
      <w:pPr>
        <w:pStyle w:val="1"/>
      </w:pPr>
      <w:r w:rsidRPr="00970765">
        <w:t>Завдяки можливості оперувати змінними випереджаючого регулювання швидкістю та прискоренням і обробці змішаного сигналу від зовнішнього давача і давача двигуна ми маємо змогу мінімізувати похибку.</w:t>
      </w:r>
    </w:p>
    <w:p w:rsidR="000F70E1" w:rsidRPr="00970765" w:rsidRDefault="000F70E1" w:rsidP="000F70E1">
      <w:pPr>
        <w:pStyle w:val="1"/>
      </w:pPr>
      <w:r w:rsidRPr="00970765">
        <w:t>Регулятор швидкості у даному сервоприводі надає змогу налаштування ПІ-регуляторів як вручну, так і в автоматичному режимі, Він має 4 фільтри для резонансних частот ті одному фільтру для середніх і нижніх частот, шо вільно налаштовуються користувачем.</w:t>
      </w:r>
    </w:p>
    <w:p w:rsidR="000F70E1" w:rsidRPr="00970765" w:rsidRDefault="000F70E1" w:rsidP="000F70E1">
      <w:pPr>
        <w:pStyle w:val="1"/>
      </w:pPr>
      <w:r w:rsidRPr="00970765">
        <w:t>Для проектування, діагностики, візуалізації, параметризації та обслуговування проектів з обладнанням Rexroth слід звернути увагу на IndraWorks - середовище для побудови систем керування та приводів Rexroth. Це середовище допомагає користувачеві, проводячи його через все етапи технологічного процесу.</w:t>
      </w:r>
    </w:p>
    <w:p w:rsidR="000F70E1" w:rsidRPr="00970765" w:rsidRDefault="000F70E1" w:rsidP="000F70E1">
      <w:pPr>
        <w:pStyle w:val="1"/>
      </w:pPr>
      <w:r w:rsidRPr="00970765">
        <w:lastRenderedPageBreak/>
        <w:t>За допомогою цього середовища можна виявляти недоліки налаштування та помилки, що виникають у процесі роботи, проводити діагностики і візуалізувати перехідні процеси використовуючи Oscilloscope.</w:t>
      </w:r>
    </w:p>
    <w:p w:rsidR="000F70E1" w:rsidRPr="00970765" w:rsidRDefault="000F70E1" w:rsidP="000F70E1">
      <w:pPr>
        <w:pStyle w:val="1"/>
      </w:pPr>
      <w:r w:rsidRPr="00970765">
        <w:t xml:space="preserve">Окрім цього, існує можливість вирішення цих задач використовуючи вбудований ПЛК, який працює за стандартом IEC 61131-3. </w:t>
      </w:r>
    </w:p>
    <w:p w:rsidR="000F70E1" w:rsidRPr="00970765" w:rsidRDefault="000F70E1" w:rsidP="000F70E1">
      <w:pPr>
        <w:pStyle w:val="1"/>
      </w:pPr>
      <w:r w:rsidRPr="00970765">
        <w:t xml:space="preserve">Інтеграція електроприводу в SCADA системи виконується на базі протоколів Ethernet: </w:t>
      </w:r>
    </w:p>
    <w:p w:rsidR="000F70E1" w:rsidRPr="00970765" w:rsidRDefault="000F70E1" w:rsidP="000F70E1">
      <w:pPr>
        <w:pStyle w:val="1"/>
        <w:numPr>
          <w:ilvl w:val="0"/>
          <w:numId w:val="42"/>
        </w:numPr>
      </w:pPr>
      <w:r w:rsidRPr="00970765">
        <w:t>EtherNet/IP;</w:t>
      </w:r>
    </w:p>
    <w:p w:rsidR="000F70E1" w:rsidRPr="00970765" w:rsidRDefault="000F70E1" w:rsidP="000F70E1">
      <w:pPr>
        <w:pStyle w:val="1"/>
        <w:numPr>
          <w:ilvl w:val="0"/>
          <w:numId w:val="42"/>
        </w:numPr>
      </w:pPr>
      <w:r w:rsidRPr="00970765">
        <w:t>EtherCAT;</w:t>
      </w:r>
    </w:p>
    <w:p w:rsidR="000F70E1" w:rsidRPr="00970765" w:rsidRDefault="000F70E1" w:rsidP="000F70E1">
      <w:pPr>
        <w:pStyle w:val="1"/>
        <w:numPr>
          <w:ilvl w:val="0"/>
          <w:numId w:val="42"/>
        </w:numPr>
      </w:pPr>
      <w:r w:rsidRPr="00970765">
        <w:t>Profinet IO;</w:t>
      </w:r>
    </w:p>
    <w:p w:rsidR="000F70E1" w:rsidRPr="00970765" w:rsidRDefault="000F70E1" w:rsidP="000F70E1">
      <w:pPr>
        <w:pStyle w:val="1"/>
        <w:numPr>
          <w:ilvl w:val="0"/>
          <w:numId w:val="42"/>
        </w:numPr>
      </w:pPr>
      <w:r w:rsidRPr="00970765">
        <w:t>Sercos III;</w:t>
      </w:r>
    </w:p>
    <w:p w:rsidR="000F70E1" w:rsidRPr="00970765" w:rsidRDefault="000F70E1" w:rsidP="000F70E1">
      <w:pPr>
        <w:pStyle w:val="1"/>
        <w:numPr>
          <w:ilvl w:val="0"/>
          <w:numId w:val="41"/>
        </w:numPr>
        <w:ind w:left="851"/>
      </w:pPr>
      <w:r w:rsidRPr="00970765">
        <w:t>інші протоколи:</w:t>
      </w:r>
    </w:p>
    <w:p w:rsidR="000F70E1" w:rsidRPr="00970765" w:rsidRDefault="000F70E1" w:rsidP="000F70E1">
      <w:pPr>
        <w:pStyle w:val="1"/>
        <w:numPr>
          <w:ilvl w:val="0"/>
          <w:numId w:val="41"/>
        </w:numPr>
        <w:ind w:left="851"/>
      </w:pPr>
      <w:r w:rsidRPr="00970765">
        <w:t>Profibus DP;</w:t>
      </w:r>
    </w:p>
    <w:p w:rsidR="000F70E1" w:rsidRPr="00970765" w:rsidRDefault="000F70E1" w:rsidP="000F70E1">
      <w:pPr>
        <w:pStyle w:val="1"/>
        <w:numPr>
          <w:ilvl w:val="0"/>
          <w:numId w:val="41"/>
        </w:numPr>
        <w:ind w:left="851"/>
      </w:pPr>
      <w:r w:rsidRPr="00970765">
        <w:t>CANopen.</w:t>
      </w:r>
    </w:p>
    <w:p w:rsidR="000F70E1" w:rsidRPr="00970765" w:rsidRDefault="000F70E1" w:rsidP="000F70E1">
      <w:pPr>
        <w:pStyle w:val="1"/>
      </w:pPr>
      <w:r w:rsidRPr="00970765">
        <w:t>Окрім вказаних протоколів сервопривод має налагоджувальні дискретні входи та виходи а також аналоговий вхід.</w:t>
      </w:r>
    </w:p>
    <w:p w:rsidR="000F70E1" w:rsidRPr="00970765" w:rsidRDefault="000F70E1" w:rsidP="000F70E1">
      <w:pPr>
        <w:pStyle w:val="1"/>
      </w:pPr>
      <w:r w:rsidRPr="00970765">
        <w:t>Отже до можливостей сервоприводів Rexroth можна віднести:</w:t>
      </w:r>
    </w:p>
    <w:p w:rsidR="000F70E1" w:rsidRPr="00970765" w:rsidRDefault="000F70E1" w:rsidP="000F70E1">
      <w:pPr>
        <w:pStyle w:val="1"/>
        <w:numPr>
          <w:ilvl w:val="0"/>
          <w:numId w:val="40"/>
        </w:numPr>
        <w:ind w:left="851"/>
      </w:pPr>
      <w:r w:rsidRPr="00970765">
        <w:t>реалізацію алгоритмів векторного керування кутовою швидкістю, положенням та моментом приводного двигуна;</w:t>
      </w:r>
    </w:p>
    <w:p w:rsidR="000F70E1" w:rsidRPr="00970765" w:rsidRDefault="000F70E1" w:rsidP="000F70E1">
      <w:pPr>
        <w:pStyle w:val="1"/>
        <w:numPr>
          <w:ilvl w:val="0"/>
          <w:numId w:val="40"/>
        </w:numPr>
        <w:ind w:left="851"/>
      </w:pPr>
      <w:r w:rsidRPr="00970765">
        <w:t>налагодження параметрів контурів регулювання;</w:t>
      </w:r>
    </w:p>
    <w:p w:rsidR="000F70E1" w:rsidRPr="00970765" w:rsidRDefault="000F70E1" w:rsidP="000F70E1">
      <w:pPr>
        <w:pStyle w:val="1"/>
        <w:numPr>
          <w:ilvl w:val="0"/>
          <w:numId w:val="40"/>
        </w:numPr>
        <w:ind w:left="851"/>
      </w:pPr>
      <w:r w:rsidRPr="00970765">
        <w:t>візуалізацію перехідних процесів системи;</w:t>
      </w:r>
    </w:p>
    <w:p w:rsidR="000F70E1" w:rsidRPr="00970765" w:rsidRDefault="000F70E1" w:rsidP="000F70E1">
      <w:pPr>
        <w:pStyle w:val="1"/>
        <w:numPr>
          <w:ilvl w:val="0"/>
          <w:numId w:val="40"/>
        </w:numPr>
        <w:ind w:left="851"/>
      </w:pPr>
      <w:r w:rsidRPr="00970765">
        <w:t>врахування особливостей технологічного процесу;</w:t>
      </w:r>
    </w:p>
    <w:p w:rsidR="000F70E1" w:rsidRPr="00970765" w:rsidRDefault="000F70E1" w:rsidP="000F70E1">
      <w:pPr>
        <w:pStyle w:val="1"/>
        <w:numPr>
          <w:ilvl w:val="0"/>
          <w:numId w:val="40"/>
        </w:numPr>
        <w:ind w:left="851"/>
      </w:pPr>
      <w:r w:rsidRPr="00970765">
        <w:t>може бути використаний як компонент у складі системи автоматизації технологічного комплексу;</w:t>
      </w:r>
    </w:p>
    <w:p w:rsidR="000F70E1" w:rsidRPr="00970765" w:rsidRDefault="000F70E1" w:rsidP="000F70E1">
      <w:pPr>
        <w:pStyle w:val="1"/>
      </w:pPr>
      <w:r w:rsidRPr="00970765">
        <w:t>завдяки такому набору функцій він є придатним для дослідження синхронних сервоприводів і використанні його у навчанні студентів для набуття ними навичок у налаштуванні, параметризації та експлуатації сервоприводів.</w:t>
      </w:r>
    </w:p>
    <w:p w:rsidR="000F70E1" w:rsidRPr="00970765" w:rsidRDefault="000F70E1" w:rsidP="000F70E1">
      <w:pPr>
        <w:pStyle w:val="Heading2"/>
      </w:pPr>
      <w:bookmarkStart w:id="195" w:name="_Toc532032273"/>
      <w:r w:rsidRPr="00970765">
        <w:lastRenderedPageBreak/>
        <w:t>3.1</w:t>
      </w:r>
      <w:r w:rsidRPr="00970765">
        <w:tab/>
        <w:t>Первинне налаштування сервоприводу</w:t>
      </w:r>
      <w:bookmarkEnd w:id="195"/>
    </w:p>
    <w:p w:rsidR="000F70E1" w:rsidRPr="00970765" w:rsidRDefault="000F70E1" w:rsidP="000F70E1">
      <w:pPr>
        <w:pStyle w:val="Heading3"/>
      </w:pPr>
      <w:bookmarkStart w:id="196" w:name="_Toc532032274"/>
      <w:r w:rsidRPr="00970765">
        <w:t>3.1.1</w:t>
      </w:r>
      <w:r w:rsidRPr="00970765">
        <w:tab/>
        <w:t>Налаштування зв’язку сервоприводу та персонального комп’ютера</w:t>
      </w:r>
      <w:bookmarkEnd w:id="196"/>
    </w:p>
    <w:p w:rsidR="000F70E1" w:rsidRPr="00970765" w:rsidRDefault="000F70E1" w:rsidP="000F70E1">
      <w:pPr>
        <w:pStyle w:val="1"/>
      </w:pPr>
      <w:r w:rsidRPr="00970765">
        <w:t xml:space="preserve">Для подальшої роботи із сервоприводами, необхідно вибрати варіант з’єднання.  Для цього потрібно обрати з’єднання за допомогою послідовного порту СОМ6 у вікні «Connection to be Selected» (рис.3.1). </w:t>
      </w:r>
    </w:p>
    <w:p w:rsidR="000F70E1" w:rsidRPr="00970765" w:rsidRDefault="000F70E1" w:rsidP="000F70E1">
      <w:pPr>
        <w:pStyle w:val="1"/>
      </w:pPr>
      <w:r w:rsidRPr="00970765">
        <w:t xml:space="preserve">Після встановлення зв’язку між комп’ютером  та сервоприводом потрібно запустити IndraWorks (рис.3.2). </w:t>
      </w:r>
    </w:p>
    <w:p w:rsidR="000F70E1" w:rsidRPr="00970765" w:rsidRDefault="000F70E1" w:rsidP="000F70E1">
      <w:pPr>
        <w:pStyle w:val="diplomapictures"/>
        <w:rPr>
          <w:noProof w:val="0"/>
        </w:rPr>
      </w:pPr>
      <w:r w:rsidRPr="00970765">
        <w:rPr>
          <w:lang w:val="ru-RU"/>
        </w:rPr>
        <w:drawing>
          <wp:inline distT="0" distB="0" distL="0" distR="0" wp14:anchorId="00EEA748" wp14:editId="5E941BD1">
            <wp:extent cx="2419350" cy="2561285"/>
            <wp:effectExtent l="0" t="0" r="0" b="0"/>
            <wp:docPr id="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439439" cy="2582553"/>
                    </a:xfrm>
                    <a:prstGeom prst="rect">
                      <a:avLst/>
                    </a:prstGeom>
                  </pic:spPr>
                </pic:pic>
              </a:graphicData>
            </a:graphic>
          </wp:inline>
        </w:drawing>
      </w:r>
    </w:p>
    <w:p w:rsidR="000F70E1" w:rsidRPr="00970765" w:rsidRDefault="000F70E1" w:rsidP="000F70E1">
      <w:pPr>
        <w:pStyle w:val="diplomapictures"/>
        <w:rPr>
          <w:noProof w:val="0"/>
        </w:rPr>
      </w:pPr>
      <w:r w:rsidRPr="00970765">
        <w:rPr>
          <w:noProof w:val="0"/>
        </w:rPr>
        <w:t>Рисунок 3.1 – Вікно «Connection to be Selected»</w:t>
      </w:r>
    </w:p>
    <w:p w:rsidR="000F70E1" w:rsidRPr="00970765" w:rsidRDefault="000F70E1" w:rsidP="000F70E1">
      <w:pPr>
        <w:pStyle w:val="1"/>
      </w:pPr>
    </w:p>
    <w:p w:rsidR="000F70E1" w:rsidRPr="00970765" w:rsidRDefault="000F70E1" w:rsidP="000F70E1">
      <w:pPr>
        <w:pStyle w:val="diplomapictures"/>
        <w:rPr>
          <w:noProof w:val="0"/>
        </w:rPr>
      </w:pPr>
      <w:r w:rsidRPr="00970765">
        <w:rPr>
          <w:lang w:val="ru-RU"/>
        </w:rPr>
        <w:lastRenderedPageBreak/>
        <w:drawing>
          <wp:inline distT="0" distB="0" distL="0" distR="0" wp14:anchorId="72FC16A3" wp14:editId="4BFD5E3B">
            <wp:extent cx="5939790" cy="357441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39790" cy="3574415"/>
                    </a:xfrm>
                    <a:prstGeom prst="rect">
                      <a:avLst/>
                    </a:prstGeom>
                  </pic:spPr>
                </pic:pic>
              </a:graphicData>
            </a:graphic>
          </wp:inline>
        </w:drawing>
      </w:r>
      <w:r w:rsidRPr="00970765">
        <w:rPr>
          <w:noProof w:val="0"/>
        </w:rPr>
        <w:t>Рисунок 3.2 – Інтерфейс програми IndraWorks</w:t>
      </w:r>
    </w:p>
    <w:p w:rsidR="000F70E1" w:rsidRPr="00970765" w:rsidRDefault="000F70E1" w:rsidP="000F70E1">
      <w:pPr>
        <w:pStyle w:val="Heading3"/>
      </w:pPr>
      <w:bookmarkStart w:id="197" w:name="_Toc532032275"/>
      <w:r w:rsidRPr="00970765">
        <w:t>3.1.2</w:t>
      </w:r>
      <w:r w:rsidRPr="00970765">
        <w:tab/>
        <w:t>Параметри двигуна</w:t>
      </w:r>
      <w:bookmarkEnd w:id="197"/>
    </w:p>
    <w:p w:rsidR="000F70E1" w:rsidRPr="00970765" w:rsidRDefault="000F70E1" w:rsidP="000F70E1">
      <w:pPr>
        <w:keepNext/>
        <w:keepLines/>
        <w:spacing w:after="0" w:line="360" w:lineRule="auto"/>
        <w:ind w:firstLine="709"/>
        <w:rPr>
          <w:rFonts w:cs="Times New Roman"/>
          <w:szCs w:val="28"/>
        </w:rPr>
      </w:pPr>
      <w:r w:rsidRPr="00970765">
        <w:rPr>
          <w:rFonts w:cs="Times New Roman"/>
          <w:szCs w:val="28"/>
        </w:rPr>
        <w:t xml:space="preserve">Внутрішня пам'ять двигуна, що знаходиться у складі сервоприводу, уже має усі необхідні параметри для роботи.  Для доступу до них необхідно виконати команду «Diagnosis/Servise» &gt; «DriveDatabase» (рис.3.3). Інформація виводиться у вигляді таблиці, що має інформацію щодо номеру параметрів (IDN), назви(Name), значення параметру в пам’яті двигуна (In DB), значення цього ж параметру в пам’яті інтелектуального модулю (In drive) та одиниці виміру (Unit). У разі різних значень параметрів у пам’яті двигуна та інтелектуального модуля необхідно виконати команду для перезапису Якщо дані параметрів у пам’яті двигуна та інтелектуального модуля відрізняються, то їх потрібно перезаписати, натиснувши кнопку «DB -&gt; Drive». </w:t>
      </w:r>
    </w:p>
    <w:p w:rsidR="000F70E1" w:rsidRPr="00970765" w:rsidRDefault="000F70E1" w:rsidP="000F70E1">
      <w:pPr>
        <w:spacing w:after="0" w:line="360" w:lineRule="auto"/>
        <w:ind w:firstLine="709"/>
        <w:rPr>
          <w:rFonts w:cs="Times New Roman"/>
          <w:szCs w:val="28"/>
        </w:rPr>
      </w:pPr>
      <w:r w:rsidRPr="00970765">
        <w:rPr>
          <w:rFonts w:cs="Times New Roman"/>
          <w:szCs w:val="28"/>
        </w:rPr>
        <w:t>Внутрішня пам'ять двигуна, що знаходиться у складі сервоприводу, уже має усі необхідні параметри для роботи.  Для доступу до них необхідно виконати команду «Diagnosis/Servise» &gt; «DriveDatabase» (рис.3.3). Інформація виводиться у вигляді таблиці, що має інформацію щодо номеру параметрів (IDN),назви(Name), значення параметру в пам’яті двигуна (In DB), значення цього ж параметру в пам’яті інтелектуального модулю (In drive) та одиниці виміру (Unit). У разі різних значень параметрів у пам’яті двигуна та інтелектуального модуля необхідно виконати команду для перезапису Якщо дані параметрів у пам’яті двигуна та інтелектуального модуля відрізняються, то їх потрібно перезаписати, натиснувши кнопку «DB -&gt; Drive».</w:t>
      </w:r>
    </w:p>
    <w:p w:rsidR="000F70E1" w:rsidRPr="00970765" w:rsidRDefault="000F70E1" w:rsidP="000F70E1">
      <w:pPr>
        <w:spacing w:after="0" w:line="360" w:lineRule="auto"/>
        <w:ind w:firstLine="709"/>
        <w:rPr>
          <w:rFonts w:cs="Times New Roman"/>
          <w:szCs w:val="28"/>
        </w:rPr>
      </w:pPr>
    </w:p>
    <w:p w:rsidR="000F70E1" w:rsidRPr="00970765" w:rsidRDefault="000F70E1" w:rsidP="000F70E1">
      <w:pPr>
        <w:pStyle w:val="diplomapictures"/>
        <w:rPr>
          <w:noProof w:val="0"/>
        </w:rPr>
      </w:pPr>
      <w:r w:rsidRPr="00970765">
        <w:rPr>
          <w:lang w:val="ru-RU"/>
        </w:rPr>
        <w:lastRenderedPageBreak/>
        <w:drawing>
          <wp:inline distT="0" distB="0" distL="0" distR="0" wp14:anchorId="5214D061" wp14:editId="038AF601">
            <wp:extent cx="3600000" cy="2731386"/>
            <wp:effectExtent l="0" t="0" r="635" b="0"/>
            <wp:docPr id="1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00000" cy="2731386"/>
                    </a:xfrm>
                    <a:prstGeom prst="rect">
                      <a:avLst/>
                    </a:prstGeom>
                  </pic:spPr>
                </pic:pic>
              </a:graphicData>
            </a:graphic>
          </wp:inline>
        </w:drawing>
      </w:r>
    </w:p>
    <w:p w:rsidR="000F70E1" w:rsidRPr="00970765" w:rsidRDefault="000F70E1" w:rsidP="000F70E1">
      <w:pPr>
        <w:pStyle w:val="diplomapictures"/>
        <w:rPr>
          <w:noProof w:val="0"/>
        </w:rPr>
      </w:pPr>
      <w:r w:rsidRPr="00970765">
        <w:rPr>
          <w:noProof w:val="0"/>
        </w:rPr>
        <w:t>Рисунок 3.3 – Параметри двигуна</w:t>
      </w:r>
    </w:p>
    <w:p w:rsidR="000F70E1" w:rsidRPr="00970765" w:rsidRDefault="000F70E1" w:rsidP="000F70E1">
      <w:pPr>
        <w:pStyle w:val="Heading3"/>
      </w:pPr>
      <w:bookmarkStart w:id="198" w:name="_Toc532032276"/>
      <w:r w:rsidRPr="00970765">
        <w:t>3.1.3</w:t>
      </w:r>
      <w:r w:rsidRPr="00970765">
        <w:tab/>
        <w:t>Оптимізація контурів регулювання координатами</w:t>
      </w:r>
      <w:bookmarkEnd w:id="198"/>
    </w:p>
    <w:p w:rsidR="000F70E1" w:rsidRPr="00970765" w:rsidRDefault="000F70E1" w:rsidP="000F70E1">
      <w:pPr>
        <w:keepNext/>
        <w:keepLines/>
        <w:spacing w:after="0" w:line="360" w:lineRule="auto"/>
        <w:ind w:firstLine="709"/>
        <w:rPr>
          <w:rFonts w:cs="Times New Roman"/>
          <w:szCs w:val="28"/>
        </w:rPr>
      </w:pPr>
      <w:r w:rsidRPr="00970765">
        <w:rPr>
          <w:rFonts w:cs="Times New Roman"/>
          <w:szCs w:val="28"/>
        </w:rPr>
        <w:t>Використовуючи Rexroth, ми маємо змогу оптимізувати контури регулювання кутового положення та швидкості визначивши наступні параметри:</w:t>
      </w:r>
    </w:p>
    <w:p w:rsidR="000F70E1" w:rsidRPr="00970765" w:rsidRDefault="000F70E1" w:rsidP="000F70E1">
      <w:pPr>
        <w:pStyle w:val="ListParagraph"/>
        <w:numPr>
          <w:ilvl w:val="0"/>
          <w:numId w:val="26"/>
        </w:numPr>
        <w:spacing w:after="0" w:line="360" w:lineRule="auto"/>
        <w:ind w:left="426"/>
        <w:jc w:val="left"/>
        <w:rPr>
          <w:szCs w:val="28"/>
        </w:rPr>
      </w:pPr>
      <w:r w:rsidRPr="00970765">
        <w:rPr>
          <w:szCs w:val="28"/>
        </w:rPr>
        <w:t>Момент інерції навантаження.</w:t>
      </w:r>
    </w:p>
    <w:p w:rsidR="000F70E1" w:rsidRPr="00970765" w:rsidRDefault="000F70E1" w:rsidP="000F70E1">
      <w:pPr>
        <w:pStyle w:val="ListParagraph"/>
        <w:numPr>
          <w:ilvl w:val="0"/>
          <w:numId w:val="26"/>
        </w:numPr>
        <w:spacing w:after="0" w:line="360" w:lineRule="auto"/>
        <w:ind w:left="426"/>
        <w:jc w:val="left"/>
        <w:rPr>
          <w:szCs w:val="28"/>
        </w:rPr>
      </w:pPr>
      <w:r w:rsidRPr="00970765">
        <w:rPr>
          <w:szCs w:val="28"/>
        </w:rPr>
        <w:t>Коефіцієнт пропорційної складової ПІ регулятора швидкості.</w:t>
      </w:r>
    </w:p>
    <w:p w:rsidR="000F70E1" w:rsidRPr="00970765" w:rsidRDefault="000F70E1" w:rsidP="000F70E1">
      <w:pPr>
        <w:pStyle w:val="ListParagraph"/>
        <w:numPr>
          <w:ilvl w:val="0"/>
          <w:numId w:val="26"/>
        </w:numPr>
        <w:spacing w:after="0" w:line="360" w:lineRule="auto"/>
        <w:ind w:left="426"/>
        <w:jc w:val="left"/>
        <w:rPr>
          <w:szCs w:val="28"/>
        </w:rPr>
      </w:pPr>
      <w:r w:rsidRPr="00970765">
        <w:rPr>
          <w:szCs w:val="28"/>
        </w:rPr>
        <w:t>Коефіцієнт інтегральної складової ПІ регулятора швидкості.</w:t>
      </w:r>
    </w:p>
    <w:p w:rsidR="000F70E1" w:rsidRPr="00970765" w:rsidRDefault="000F70E1" w:rsidP="000F70E1">
      <w:pPr>
        <w:pStyle w:val="ListParagraph"/>
        <w:numPr>
          <w:ilvl w:val="0"/>
          <w:numId w:val="26"/>
        </w:numPr>
        <w:spacing w:after="0" w:line="360" w:lineRule="auto"/>
        <w:ind w:left="426"/>
        <w:jc w:val="left"/>
        <w:rPr>
          <w:szCs w:val="28"/>
        </w:rPr>
      </w:pPr>
      <w:r w:rsidRPr="00970765">
        <w:rPr>
          <w:szCs w:val="28"/>
        </w:rPr>
        <w:t>Коефіцієнт пропорційної складової PDDF регулятора положення.</w:t>
      </w:r>
    </w:p>
    <w:p w:rsidR="000F70E1" w:rsidRPr="00970765" w:rsidRDefault="000F70E1" w:rsidP="000F70E1">
      <w:pPr>
        <w:pStyle w:val="ListParagraph"/>
        <w:numPr>
          <w:ilvl w:val="0"/>
          <w:numId w:val="26"/>
        </w:numPr>
        <w:spacing w:after="0" w:line="360" w:lineRule="auto"/>
        <w:ind w:left="426"/>
        <w:jc w:val="left"/>
        <w:rPr>
          <w:szCs w:val="28"/>
        </w:rPr>
      </w:pPr>
      <w:r w:rsidRPr="00970765">
        <w:rPr>
          <w:szCs w:val="28"/>
        </w:rPr>
        <w:t>Коефіцієнт випереджаючої складової PDDF регулятора положення.</w:t>
      </w:r>
    </w:p>
    <w:p w:rsidR="000F70E1" w:rsidRPr="00970765" w:rsidRDefault="000F70E1" w:rsidP="000F70E1">
      <w:pPr>
        <w:pStyle w:val="ListParagraph"/>
        <w:numPr>
          <w:ilvl w:val="0"/>
          <w:numId w:val="26"/>
        </w:numPr>
        <w:spacing w:after="0" w:line="360" w:lineRule="auto"/>
        <w:ind w:left="426"/>
        <w:jc w:val="left"/>
        <w:rPr>
          <w:szCs w:val="28"/>
        </w:rPr>
      </w:pPr>
      <w:r w:rsidRPr="00970765">
        <w:rPr>
          <w:szCs w:val="28"/>
        </w:rPr>
        <w:t>Граничну величину прискорення.</w:t>
      </w:r>
    </w:p>
    <w:p w:rsidR="000F70E1" w:rsidRPr="00970765" w:rsidRDefault="000F70E1" w:rsidP="000F70E1">
      <w:pPr>
        <w:pStyle w:val="ListParagraph"/>
        <w:numPr>
          <w:ilvl w:val="0"/>
          <w:numId w:val="26"/>
        </w:numPr>
        <w:spacing w:after="0" w:line="360" w:lineRule="auto"/>
        <w:ind w:left="426"/>
        <w:jc w:val="left"/>
        <w:rPr>
          <w:szCs w:val="28"/>
        </w:rPr>
      </w:pPr>
      <w:r w:rsidRPr="00970765">
        <w:rPr>
          <w:szCs w:val="28"/>
        </w:rPr>
        <w:t>Сталу часу фільтру завдання швидкості.</w:t>
      </w:r>
    </w:p>
    <w:p w:rsidR="000F70E1" w:rsidRPr="00970765" w:rsidRDefault="000F70E1" w:rsidP="000F70E1">
      <w:pPr>
        <w:pStyle w:val="1"/>
      </w:pPr>
      <w:r w:rsidRPr="00970765">
        <w:t>Автоматичне налаштування регулятора швидкості здійснюється за наступним сценарієм:</w:t>
      </w:r>
    </w:p>
    <w:p w:rsidR="000F70E1" w:rsidRPr="00970765" w:rsidRDefault="000F70E1" w:rsidP="000F70E1">
      <w:pPr>
        <w:pStyle w:val="1"/>
      </w:pPr>
      <w:r w:rsidRPr="00970765">
        <w:t>1.</w:t>
      </w:r>
      <w:r w:rsidRPr="00970765">
        <w:tab/>
        <w:t>Активація приводу шляхом виконання команди Easy Startup Mode &gt; Enable у папці «Optimization/Commissioning та підтвердити попередження про небезпечні роботи. (рис.3.4). Якщо усе пройшло вдало, то у вікні «Axis default»  стане активною кнопка для аварійного вимкнення приводу (рис.3.5). У процесі роботи, дане вікно завжди буде знаходитися понад усіма іншими вікнами.</w:t>
      </w:r>
    </w:p>
    <w:p w:rsidR="000F70E1" w:rsidRPr="00970765" w:rsidRDefault="000F70E1" w:rsidP="000F70E1">
      <w:pPr>
        <w:pStyle w:val="diplomapictures"/>
        <w:rPr>
          <w:noProof w:val="0"/>
        </w:rPr>
      </w:pPr>
      <w:r w:rsidRPr="00970765">
        <w:rPr>
          <w:lang w:val="ru-RU"/>
        </w:rPr>
        <w:lastRenderedPageBreak/>
        <w:drawing>
          <wp:inline distT="0" distB="0" distL="0" distR="0" wp14:anchorId="050C32E6" wp14:editId="40094D50">
            <wp:extent cx="4320000" cy="3277662"/>
            <wp:effectExtent l="0" t="0" r="4445" b="0"/>
            <wp:docPr id="16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320000" cy="3277662"/>
                    </a:xfrm>
                    <a:prstGeom prst="rect">
                      <a:avLst/>
                    </a:prstGeom>
                  </pic:spPr>
                </pic:pic>
              </a:graphicData>
            </a:graphic>
          </wp:inline>
        </w:drawing>
      </w:r>
    </w:p>
    <w:p w:rsidR="000F70E1" w:rsidRPr="00970765" w:rsidRDefault="000F70E1" w:rsidP="000F70E1">
      <w:pPr>
        <w:pStyle w:val="diplomapictures"/>
        <w:rPr>
          <w:noProof w:val="0"/>
        </w:rPr>
      </w:pPr>
      <w:r w:rsidRPr="00970765">
        <w:rPr>
          <w:noProof w:val="0"/>
        </w:rPr>
        <w:t>Рисунок 2.4 – Активація приводу</w:t>
      </w:r>
    </w:p>
    <w:p w:rsidR="000F70E1" w:rsidRPr="00970765" w:rsidRDefault="000F70E1" w:rsidP="000F70E1">
      <w:pPr>
        <w:pStyle w:val="diplomapictures"/>
        <w:rPr>
          <w:noProof w:val="0"/>
        </w:rPr>
      </w:pPr>
      <w:r w:rsidRPr="00970765">
        <w:rPr>
          <w:lang w:val="ru-RU"/>
        </w:rPr>
        <w:drawing>
          <wp:inline distT="0" distB="0" distL="0" distR="0" wp14:anchorId="3FE7D2E6" wp14:editId="3B929D6B">
            <wp:extent cx="1590675" cy="1038225"/>
            <wp:effectExtent l="0" t="0" r="9525" b="9525"/>
            <wp:docPr id="1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590675" cy="1038225"/>
                    </a:xfrm>
                    <a:prstGeom prst="rect">
                      <a:avLst/>
                    </a:prstGeom>
                  </pic:spPr>
                </pic:pic>
              </a:graphicData>
            </a:graphic>
          </wp:inline>
        </w:drawing>
      </w:r>
    </w:p>
    <w:p w:rsidR="000F70E1" w:rsidRPr="00970765" w:rsidRDefault="000F70E1" w:rsidP="000F70E1">
      <w:pPr>
        <w:pStyle w:val="diplomapictures"/>
        <w:rPr>
          <w:noProof w:val="0"/>
        </w:rPr>
      </w:pPr>
      <w:r w:rsidRPr="00970765">
        <w:rPr>
          <w:noProof w:val="0"/>
        </w:rPr>
        <w:t>Рисунок 2.5 – Вікно «Axis default» (Зупинка електроприводу)</w:t>
      </w:r>
    </w:p>
    <w:p w:rsidR="000F70E1" w:rsidRPr="00970765" w:rsidRDefault="000F70E1" w:rsidP="000F70E1">
      <w:pPr>
        <w:pStyle w:val="1"/>
      </w:pPr>
      <w:r w:rsidRPr="00970765">
        <w:t>2.</w:t>
      </w:r>
      <w:r w:rsidRPr="00970765">
        <w:tab/>
        <w:t>Ініціація процедури автоматичного налаштування контурів керування відбувається за допомогою наступних кроків:</w:t>
      </w:r>
    </w:p>
    <w:p w:rsidR="000F70E1" w:rsidRPr="00970765" w:rsidRDefault="000F70E1" w:rsidP="000F70E1">
      <w:pPr>
        <w:pStyle w:val="1"/>
      </w:pPr>
      <w:r w:rsidRPr="00970765">
        <w:t>2.1.</w:t>
      </w:r>
      <w:r w:rsidRPr="00970765">
        <w:tab/>
        <w:t xml:space="preserve">В корні проекту потрібно  обрати пункт «Automatic Settings of Axis Control» в папці «Optimization/Commissioning». </w:t>
      </w:r>
    </w:p>
    <w:p w:rsidR="000F70E1" w:rsidRPr="00970765" w:rsidRDefault="000F70E1" w:rsidP="000F70E1">
      <w:pPr>
        <w:pStyle w:val="1"/>
      </w:pPr>
      <w:r w:rsidRPr="00970765">
        <w:t>2.2</w:t>
      </w:r>
      <w:r w:rsidRPr="00970765">
        <w:tab/>
        <w:t>Обрати спосіб визначення параметрів за абсолютним положенням – «Absolute position limit input» (рис.3.6)</w:t>
      </w:r>
    </w:p>
    <w:p w:rsidR="000F70E1" w:rsidRPr="00970765" w:rsidRDefault="000F70E1" w:rsidP="000F70E1">
      <w:pPr>
        <w:pStyle w:val="diplomapictures"/>
        <w:rPr>
          <w:noProof w:val="0"/>
        </w:rPr>
      </w:pPr>
      <w:r w:rsidRPr="00970765">
        <w:rPr>
          <w:lang w:val="ru-RU"/>
        </w:rPr>
        <w:lastRenderedPageBreak/>
        <w:drawing>
          <wp:inline distT="0" distB="0" distL="0" distR="0" wp14:anchorId="02ADDFE0" wp14:editId="63724B38">
            <wp:extent cx="3600000" cy="2746753"/>
            <wp:effectExtent l="0" t="0" r="635" b="0"/>
            <wp:docPr id="16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00000" cy="2746753"/>
                    </a:xfrm>
                    <a:prstGeom prst="rect">
                      <a:avLst/>
                    </a:prstGeom>
                  </pic:spPr>
                </pic:pic>
              </a:graphicData>
            </a:graphic>
          </wp:inline>
        </w:drawing>
      </w:r>
    </w:p>
    <w:p w:rsidR="000F70E1" w:rsidRPr="00970765" w:rsidRDefault="000F70E1" w:rsidP="000F70E1">
      <w:pPr>
        <w:pStyle w:val="diplomapictures"/>
        <w:rPr>
          <w:noProof w:val="0"/>
        </w:rPr>
      </w:pPr>
      <w:r w:rsidRPr="00970765">
        <w:rPr>
          <w:noProof w:val="0"/>
        </w:rPr>
        <w:t>Рисунок 3.6 – Спосіб визначення параметрів</w:t>
      </w:r>
    </w:p>
    <w:p w:rsidR="000F70E1" w:rsidRPr="00970765" w:rsidRDefault="000F70E1" w:rsidP="000F70E1">
      <w:pPr>
        <w:pStyle w:val="1"/>
      </w:pPr>
      <w:r w:rsidRPr="00970765">
        <w:t>2.3.</w:t>
      </w:r>
      <w:r w:rsidRPr="00970765">
        <w:tab/>
        <w:t>Визначити спосіб руху та діапазон обертання для визначення коефіцієнтів налаштування (рис.3.7. )</w:t>
      </w:r>
    </w:p>
    <w:p w:rsidR="000F70E1" w:rsidRPr="00970765" w:rsidRDefault="000F70E1" w:rsidP="000F70E1">
      <w:pPr>
        <w:pStyle w:val="diplomapictures"/>
        <w:rPr>
          <w:noProof w:val="0"/>
        </w:rPr>
      </w:pPr>
      <w:r w:rsidRPr="00970765">
        <w:rPr>
          <w:lang w:val="ru-RU"/>
        </w:rPr>
        <w:drawing>
          <wp:inline distT="0" distB="0" distL="0" distR="0" wp14:anchorId="32BCA20D" wp14:editId="09A19D20">
            <wp:extent cx="3600000" cy="2746752"/>
            <wp:effectExtent l="0" t="0" r="635" b="0"/>
            <wp:docPr id="5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00000" cy="2746752"/>
                    </a:xfrm>
                    <a:prstGeom prst="rect">
                      <a:avLst/>
                    </a:prstGeom>
                  </pic:spPr>
                </pic:pic>
              </a:graphicData>
            </a:graphic>
          </wp:inline>
        </w:drawing>
      </w:r>
    </w:p>
    <w:p w:rsidR="000F70E1" w:rsidRPr="00970765" w:rsidRDefault="000F70E1" w:rsidP="000F70E1">
      <w:pPr>
        <w:pStyle w:val="diplomapictures"/>
        <w:rPr>
          <w:noProof w:val="0"/>
        </w:rPr>
      </w:pPr>
      <w:r w:rsidRPr="00970765">
        <w:rPr>
          <w:noProof w:val="0"/>
        </w:rPr>
        <w:t>Рисунок 3.6 – Спосіб визначення параметрів</w:t>
      </w:r>
    </w:p>
    <w:p w:rsidR="000F70E1" w:rsidRPr="00970765" w:rsidRDefault="000F70E1" w:rsidP="000F70E1">
      <w:pPr>
        <w:pStyle w:val="1"/>
      </w:pPr>
      <w:r w:rsidRPr="00970765">
        <w:t>3.</w:t>
      </w:r>
      <w:r w:rsidRPr="00970765">
        <w:tab/>
        <w:t>Визначити спосіб руху та діапазон обертання для визначення коефіцієнтів налаштування (рис.3.7. )</w:t>
      </w:r>
    </w:p>
    <w:p w:rsidR="000F70E1" w:rsidRPr="00970765" w:rsidRDefault="000F70E1" w:rsidP="000F70E1">
      <w:pPr>
        <w:pStyle w:val="diplomapictures"/>
        <w:rPr>
          <w:noProof w:val="0"/>
        </w:rPr>
      </w:pPr>
      <w:r w:rsidRPr="00970765">
        <w:rPr>
          <w:lang w:val="ru-RU"/>
        </w:rPr>
        <w:lastRenderedPageBreak/>
        <w:drawing>
          <wp:inline distT="0" distB="0" distL="0" distR="0" wp14:anchorId="18158448" wp14:editId="0C8085B7">
            <wp:extent cx="3600000" cy="2746753"/>
            <wp:effectExtent l="0" t="0" r="635" b="0"/>
            <wp:docPr id="1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00000" cy="2746753"/>
                    </a:xfrm>
                    <a:prstGeom prst="rect">
                      <a:avLst/>
                    </a:prstGeom>
                  </pic:spPr>
                </pic:pic>
              </a:graphicData>
            </a:graphic>
          </wp:inline>
        </w:drawing>
      </w:r>
    </w:p>
    <w:p w:rsidR="000F70E1" w:rsidRPr="00970765" w:rsidRDefault="000F70E1" w:rsidP="000F70E1">
      <w:pPr>
        <w:pStyle w:val="diplomapictures"/>
        <w:rPr>
          <w:noProof w:val="0"/>
        </w:rPr>
      </w:pPr>
      <w:r w:rsidRPr="00970765">
        <w:rPr>
          <w:noProof w:val="0"/>
        </w:rPr>
        <w:t>Рисунок 3.7 – Вибір діапазону та способу обертання</w:t>
      </w:r>
    </w:p>
    <w:p w:rsidR="000F70E1" w:rsidRPr="00970765" w:rsidRDefault="000F70E1" w:rsidP="000F70E1">
      <w:pPr>
        <w:spacing w:after="0" w:line="360" w:lineRule="auto"/>
        <w:ind w:firstLine="709"/>
        <w:jc w:val="center"/>
        <w:rPr>
          <w:rFonts w:cs="Times New Roman"/>
          <w:szCs w:val="28"/>
        </w:rPr>
      </w:pPr>
    </w:p>
    <w:p w:rsidR="000F70E1" w:rsidRPr="00970765" w:rsidRDefault="000F70E1" w:rsidP="000F70E1">
      <w:pPr>
        <w:pStyle w:val="1"/>
      </w:pPr>
      <w:r w:rsidRPr="00970765">
        <w:t>4.</w:t>
      </w:r>
      <w:r w:rsidRPr="00970765">
        <w:tab/>
        <w:t>Вибрати тип налаштування (Application – «Machine Tool»), і обрати необхідні параметри і умови, за яких вони будуть визначатись (рис.3.8).</w:t>
      </w:r>
    </w:p>
    <w:p w:rsidR="000F70E1" w:rsidRPr="00970765" w:rsidRDefault="000F70E1" w:rsidP="000F70E1">
      <w:pPr>
        <w:pStyle w:val="1"/>
      </w:pPr>
      <w:r w:rsidRPr="00970765">
        <w:t>5.</w:t>
      </w:r>
      <w:r w:rsidRPr="00970765">
        <w:tab/>
        <w:t>Усі необхідні параметри будуть визначені після натискання кнопки “Next”</w:t>
      </w:r>
    </w:p>
    <w:p w:rsidR="000F70E1" w:rsidRPr="00970765" w:rsidRDefault="000F70E1" w:rsidP="000F70E1">
      <w:pPr>
        <w:spacing w:after="0" w:line="360" w:lineRule="auto"/>
        <w:ind w:left="851"/>
        <w:rPr>
          <w:rFonts w:cs="Times New Roman"/>
          <w:szCs w:val="28"/>
        </w:rPr>
      </w:pPr>
    </w:p>
    <w:p w:rsidR="000F70E1" w:rsidRPr="00970765" w:rsidRDefault="000F70E1" w:rsidP="000F70E1">
      <w:pPr>
        <w:pStyle w:val="diplomapictures"/>
        <w:rPr>
          <w:noProof w:val="0"/>
        </w:rPr>
      </w:pPr>
      <w:r w:rsidRPr="00970765">
        <w:rPr>
          <w:lang w:val="ru-RU"/>
        </w:rPr>
        <w:drawing>
          <wp:inline distT="0" distB="0" distL="0" distR="0" wp14:anchorId="399682DD" wp14:editId="5E2739C4">
            <wp:extent cx="3600000" cy="2746753"/>
            <wp:effectExtent l="0" t="0" r="635" b="0"/>
            <wp:docPr id="1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00000" cy="2746753"/>
                    </a:xfrm>
                    <a:prstGeom prst="rect">
                      <a:avLst/>
                    </a:prstGeom>
                  </pic:spPr>
                </pic:pic>
              </a:graphicData>
            </a:graphic>
          </wp:inline>
        </w:drawing>
      </w:r>
    </w:p>
    <w:p w:rsidR="000F70E1" w:rsidRPr="00970765" w:rsidRDefault="000F70E1" w:rsidP="000F70E1">
      <w:pPr>
        <w:pStyle w:val="diplomapictures"/>
        <w:rPr>
          <w:noProof w:val="0"/>
        </w:rPr>
      </w:pPr>
      <w:r w:rsidRPr="00970765">
        <w:rPr>
          <w:noProof w:val="0"/>
        </w:rPr>
        <w:t>Рисунок 3.8 – Вибір параметрів і граничних значень в ході визначення</w:t>
      </w:r>
    </w:p>
    <w:p w:rsidR="000F70E1" w:rsidRPr="00970765" w:rsidRDefault="000F70E1" w:rsidP="000F70E1">
      <w:pPr>
        <w:pStyle w:val="1"/>
      </w:pPr>
      <w:r w:rsidRPr="00970765">
        <w:t>6.</w:t>
      </w:r>
      <w:r w:rsidRPr="00970765">
        <w:tab/>
        <w:t>Після цього усі параметри будуть збережені у структурі проекту та відображені у новому вікні (рис.3.9).</w:t>
      </w:r>
    </w:p>
    <w:p w:rsidR="000F70E1" w:rsidRPr="00970765" w:rsidRDefault="000F70E1" w:rsidP="000F70E1">
      <w:pPr>
        <w:pStyle w:val="diplomapictures"/>
        <w:rPr>
          <w:noProof w:val="0"/>
        </w:rPr>
      </w:pPr>
      <w:r w:rsidRPr="00970765">
        <w:rPr>
          <w:lang w:val="ru-RU"/>
        </w:rPr>
        <w:lastRenderedPageBreak/>
        <w:drawing>
          <wp:inline distT="0" distB="0" distL="0" distR="0" wp14:anchorId="21DFFA1C" wp14:editId="288AB8D9">
            <wp:extent cx="3600000" cy="2746753"/>
            <wp:effectExtent l="0" t="0" r="635" b="0"/>
            <wp:docPr id="1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00000" cy="2746753"/>
                    </a:xfrm>
                    <a:prstGeom prst="rect">
                      <a:avLst/>
                    </a:prstGeom>
                  </pic:spPr>
                </pic:pic>
              </a:graphicData>
            </a:graphic>
          </wp:inline>
        </w:drawing>
      </w:r>
    </w:p>
    <w:p w:rsidR="000F70E1" w:rsidRPr="00970765" w:rsidRDefault="000F70E1" w:rsidP="000F70E1">
      <w:pPr>
        <w:pStyle w:val="diplomapictures"/>
        <w:rPr>
          <w:noProof w:val="0"/>
        </w:rPr>
      </w:pPr>
      <w:r w:rsidRPr="00970765">
        <w:rPr>
          <w:noProof w:val="0"/>
        </w:rPr>
        <w:t>Рисунок 3.9 – Визначені параметри системи</w:t>
      </w:r>
    </w:p>
    <w:p w:rsidR="000F70E1" w:rsidRPr="00970765" w:rsidRDefault="000F70E1" w:rsidP="000F70E1">
      <w:pPr>
        <w:spacing w:after="0" w:line="360" w:lineRule="auto"/>
        <w:ind w:firstLine="709"/>
        <w:rPr>
          <w:rFonts w:cs="Times New Roman"/>
          <w:szCs w:val="28"/>
        </w:rPr>
      </w:pPr>
      <w:r w:rsidRPr="00970765">
        <w:rPr>
          <w:rFonts w:cs="Times New Roman"/>
          <w:szCs w:val="28"/>
        </w:rPr>
        <w:t>Після цього ми матимемо змогу переглянути налаштовану структуру системи із заданими коефіцієнтами, для чого необхідно натиснути пункт «Axis Control Settings» в папці «Axis Control» папки «Drive Control» (рис.3.10).</w:t>
      </w:r>
    </w:p>
    <w:p w:rsidR="000F70E1" w:rsidRPr="00970765" w:rsidRDefault="000F70E1" w:rsidP="000F70E1">
      <w:pPr>
        <w:spacing w:after="0" w:line="360" w:lineRule="auto"/>
        <w:ind w:firstLine="709"/>
        <w:rPr>
          <w:rFonts w:cs="Times New Roman"/>
          <w:szCs w:val="28"/>
        </w:rPr>
      </w:pPr>
      <w:r w:rsidRPr="00970765">
        <w:rPr>
          <w:rFonts w:cs="Times New Roman"/>
          <w:szCs w:val="28"/>
        </w:rPr>
        <w:t xml:space="preserve">Таким чином, ми встановимо необхідні налаштування для подальшої роботи із стереосистемою. </w:t>
      </w:r>
    </w:p>
    <w:p w:rsidR="000F70E1" w:rsidRPr="00970765" w:rsidRDefault="000F70E1" w:rsidP="000F70E1">
      <w:pPr>
        <w:pStyle w:val="diplomapictures"/>
        <w:rPr>
          <w:noProof w:val="0"/>
        </w:rPr>
      </w:pPr>
    </w:p>
    <w:p w:rsidR="000F70E1" w:rsidRPr="00970765" w:rsidRDefault="000F70E1" w:rsidP="000F70E1">
      <w:pPr>
        <w:pStyle w:val="diplomapictures"/>
        <w:rPr>
          <w:noProof w:val="0"/>
        </w:rPr>
      </w:pPr>
      <w:r w:rsidRPr="00970765">
        <w:rPr>
          <w:lang w:val="ru-RU"/>
        </w:rPr>
        <w:drawing>
          <wp:inline distT="0" distB="0" distL="0" distR="0" wp14:anchorId="6CE22AE8" wp14:editId="3B94EA76">
            <wp:extent cx="5939790" cy="353250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39790" cy="3532505"/>
                    </a:xfrm>
                    <a:prstGeom prst="rect">
                      <a:avLst/>
                    </a:prstGeom>
                  </pic:spPr>
                </pic:pic>
              </a:graphicData>
            </a:graphic>
          </wp:inline>
        </w:drawing>
      </w:r>
    </w:p>
    <w:p w:rsidR="000F70E1" w:rsidRPr="00970765" w:rsidRDefault="000F70E1" w:rsidP="000F70E1">
      <w:pPr>
        <w:pStyle w:val="diplomapictures"/>
        <w:rPr>
          <w:noProof w:val="0"/>
        </w:rPr>
      </w:pPr>
      <w:r w:rsidRPr="00970765">
        <w:rPr>
          <w:noProof w:val="0"/>
        </w:rPr>
        <w:t>Рисунок 3.10 – Контури регулювання положення та швидкості</w:t>
      </w:r>
    </w:p>
    <w:p w:rsidR="000F70E1" w:rsidRPr="00970765" w:rsidRDefault="000F70E1" w:rsidP="000F70E1">
      <w:pPr>
        <w:pStyle w:val="Heading2"/>
      </w:pPr>
      <w:bookmarkStart w:id="199" w:name="_Toc532032277"/>
      <w:r w:rsidRPr="00970765">
        <w:t>3.2</w:t>
      </w:r>
      <w:r w:rsidRPr="00970765">
        <w:tab/>
        <w:t>Візуалізація перехідних процесів сервоприводу</w:t>
      </w:r>
      <w:bookmarkEnd w:id="199"/>
    </w:p>
    <w:p w:rsidR="000F70E1" w:rsidRPr="00970765" w:rsidRDefault="000F70E1" w:rsidP="000F70E1">
      <w:pPr>
        <w:pStyle w:val="1"/>
      </w:pPr>
      <w:r w:rsidRPr="00970765">
        <w:t>Важливим фактором у процесі роботи із сервоприводами є характер їх перехідних процесів. Для візуалізації процесів цієї системи необхідно використовувати модуль IndraDrive – Oscilloscope.</w:t>
      </w:r>
    </w:p>
    <w:p w:rsidR="000F70E1" w:rsidRPr="00970765" w:rsidRDefault="000F70E1" w:rsidP="000F70E1">
      <w:pPr>
        <w:pStyle w:val="1"/>
      </w:pPr>
      <w:r w:rsidRPr="00970765">
        <w:t>Його запуск відбувається через команду «Diagnosis/Service» &gt; «Oscilloscope» (рис.3.11).</w:t>
      </w:r>
    </w:p>
    <w:p w:rsidR="000F70E1" w:rsidRPr="00970765" w:rsidRDefault="000F70E1" w:rsidP="000F70E1">
      <w:pPr>
        <w:pStyle w:val="1"/>
      </w:pPr>
      <w:r w:rsidRPr="00970765">
        <w:t>Для початку роботи необхідно провести первинне налаштування:</w:t>
      </w:r>
    </w:p>
    <w:p w:rsidR="000F70E1" w:rsidRPr="00970765" w:rsidRDefault="000F70E1" w:rsidP="000F70E1">
      <w:pPr>
        <w:pStyle w:val="1"/>
      </w:pPr>
      <w:r w:rsidRPr="00970765">
        <w:t>1.</w:t>
      </w:r>
      <w:r w:rsidRPr="00970765">
        <w:tab/>
        <w:t>Дискретність вимірювання. Кнопка «Configure» відповідає за редагування дискретності вимірювання  .Поле  «Memory depth» (рис.3.12) відповідає за кількість вимірювань, а поле «Time period» встановлює частоту вимірювань.</w:t>
      </w:r>
    </w:p>
    <w:p w:rsidR="000F70E1" w:rsidRPr="00970765" w:rsidRDefault="000F70E1" w:rsidP="000F70E1">
      <w:pPr>
        <w:pStyle w:val="diplomapictures"/>
        <w:rPr>
          <w:noProof w:val="0"/>
        </w:rPr>
      </w:pPr>
      <w:r w:rsidRPr="00970765">
        <w:rPr>
          <w:noProof w:val="0"/>
        </w:rPr>
        <w:object w:dxaOrig="17171" w:dyaOrig="10154">
          <v:shape id="_x0000_i1134" type="#_x0000_t75" style="width:495.75pt;height:294pt" o:ole="">
            <v:imagedata r:id="rId233" o:title=""/>
          </v:shape>
          <o:OLEObject Type="Embed" ProgID="Visio.Drawing.11" ShapeID="_x0000_i1134" DrawAspect="Content" ObjectID="_1605943358" r:id="rId234"/>
        </w:object>
      </w:r>
    </w:p>
    <w:p w:rsidR="000F70E1" w:rsidRPr="00970765" w:rsidRDefault="000F70E1" w:rsidP="000F70E1">
      <w:pPr>
        <w:pStyle w:val="diplomapictures"/>
        <w:rPr>
          <w:noProof w:val="0"/>
        </w:rPr>
      </w:pPr>
      <w:r w:rsidRPr="00970765">
        <w:rPr>
          <w:noProof w:val="0"/>
        </w:rPr>
        <w:t>Рисунок 3.11 – Вікно компоненту Oscilloscope</w:t>
      </w:r>
    </w:p>
    <w:p w:rsidR="000F70E1" w:rsidRPr="00970765" w:rsidRDefault="000F70E1" w:rsidP="000F70E1">
      <w:pPr>
        <w:pStyle w:val="diplomapictures"/>
        <w:rPr>
          <w:noProof w:val="0"/>
        </w:rPr>
      </w:pPr>
      <w:r w:rsidRPr="00970765">
        <w:rPr>
          <w:lang w:val="ru-RU"/>
        </w:rPr>
        <w:drawing>
          <wp:inline distT="0" distB="0" distL="0" distR="0" wp14:anchorId="5AF38529" wp14:editId="4B485CFF">
            <wp:extent cx="2447925" cy="2066925"/>
            <wp:effectExtent l="0" t="0" r="9525" b="9525"/>
            <wp:docPr id="1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47925" cy="2066925"/>
                    </a:xfrm>
                    <a:prstGeom prst="rect">
                      <a:avLst/>
                    </a:prstGeom>
                  </pic:spPr>
                </pic:pic>
              </a:graphicData>
            </a:graphic>
          </wp:inline>
        </w:drawing>
      </w:r>
    </w:p>
    <w:p w:rsidR="000F70E1" w:rsidRPr="00970765" w:rsidRDefault="000F70E1" w:rsidP="000F70E1">
      <w:pPr>
        <w:pStyle w:val="diplomapictures"/>
        <w:rPr>
          <w:noProof w:val="0"/>
        </w:rPr>
      </w:pPr>
      <w:r w:rsidRPr="00970765">
        <w:rPr>
          <w:noProof w:val="0"/>
        </w:rPr>
        <w:t>Рисунок 3.12 – налаштування дискретності вимірювання</w:t>
      </w:r>
    </w:p>
    <w:p w:rsidR="000F70E1" w:rsidRPr="00970765" w:rsidRDefault="000F70E1" w:rsidP="000F70E1">
      <w:pPr>
        <w:pStyle w:val="1"/>
      </w:pPr>
    </w:p>
    <w:p w:rsidR="000F70E1" w:rsidRPr="00970765" w:rsidRDefault="000F70E1" w:rsidP="000F70E1">
      <w:pPr>
        <w:pStyle w:val="1"/>
      </w:pPr>
      <w:r w:rsidRPr="00970765">
        <w:t>2.</w:t>
      </w:r>
      <w:r w:rsidRPr="00970765">
        <w:tab/>
        <w:t xml:space="preserve">Тригер. «Trigger» відповідає за автоматичний  запуск вимірювання по заданих умовах. У контексті моєї роботи необхідним типом буде «Signal Trigger» . Значення параметру «Pre Trigger», що відповідає за відхилення у часі, виставляється в 0%. Саме тригер запуску вимірювання задається у полі «Trigger Signal», а граничне положення, при якому починають  виконуватись </w:t>
      </w:r>
      <w:r w:rsidRPr="00970765">
        <w:lastRenderedPageBreak/>
        <w:t>вимірювання – у полі «Threshold value». Поле «Edge» відповідає за фронт сигналу, по якому починається вимірювання (рис.3.13).</w:t>
      </w:r>
    </w:p>
    <w:p w:rsidR="000F70E1" w:rsidRPr="00970765" w:rsidRDefault="000F70E1" w:rsidP="000F70E1">
      <w:pPr>
        <w:pStyle w:val="1"/>
      </w:pPr>
    </w:p>
    <w:p w:rsidR="000F70E1" w:rsidRPr="00970765" w:rsidRDefault="000F70E1" w:rsidP="000F70E1">
      <w:pPr>
        <w:pStyle w:val="diplomapictures"/>
        <w:rPr>
          <w:noProof w:val="0"/>
        </w:rPr>
      </w:pPr>
      <w:r w:rsidRPr="00970765">
        <w:rPr>
          <w:lang w:val="ru-RU"/>
        </w:rPr>
        <w:drawing>
          <wp:inline distT="0" distB="0" distL="0" distR="0" wp14:anchorId="32247A14" wp14:editId="3C6C2A22">
            <wp:extent cx="5939790" cy="29305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39790" cy="2930525"/>
                    </a:xfrm>
                    <a:prstGeom prst="rect">
                      <a:avLst/>
                    </a:prstGeom>
                  </pic:spPr>
                </pic:pic>
              </a:graphicData>
            </a:graphic>
          </wp:inline>
        </w:drawing>
      </w:r>
    </w:p>
    <w:p w:rsidR="000F70E1" w:rsidRPr="00970765" w:rsidRDefault="000F70E1" w:rsidP="000F70E1">
      <w:pPr>
        <w:pStyle w:val="diplomapictures"/>
        <w:rPr>
          <w:noProof w:val="0"/>
        </w:rPr>
      </w:pPr>
      <w:r w:rsidRPr="00970765">
        <w:rPr>
          <w:noProof w:val="0"/>
        </w:rPr>
        <w:t>Рисунок 2.13 – Налаштування тригера</w:t>
      </w:r>
    </w:p>
    <w:p w:rsidR="000F70E1" w:rsidRPr="00970765" w:rsidRDefault="000F70E1" w:rsidP="000F70E1">
      <w:pPr>
        <w:pStyle w:val="1"/>
      </w:pPr>
    </w:p>
    <w:p w:rsidR="000F70E1" w:rsidRPr="00970765" w:rsidRDefault="000F70E1" w:rsidP="000F70E1">
      <w:pPr>
        <w:pStyle w:val="1"/>
      </w:pPr>
      <w:r w:rsidRPr="00970765">
        <w:t>3.</w:t>
      </w:r>
      <w:r w:rsidRPr="00970765">
        <w:tab/>
        <w:t xml:space="preserve">Вибір сигналів для вимірювання. Кнопка «Signals»  надає доступ до вибору параметрів для вимірювання. При цьому відкривається вікно (рис.3.14) налаштування сигналів, у якому у лівому полі знаходяться весь список можливих сигналів, а в правому полі – обрані користувачем. Величина, яку необхідно вимірювати задається шляхом натисканням мишки на лівій частині вікна. </w:t>
      </w:r>
    </w:p>
    <w:p w:rsidR="000F70E1" w:rsidRPr="00970765" w:rsidRDefault="000F70E1" w:rsidP="000F70E1">
      <w:pPr>
        <w:pStyle w:val="1"/>
      </w:pPr>
      <w:r w:rsidRPr="00970765">
        <w:t>Після усіх операцій осцилограф буде налаштований і готовий до роботи. Кнопка «Start» активує осцилограф і розпочинає  вимірювання тільки після спрацювання тригера. Для збереження даних після закінчення вимірювання можна скористатись командою «File» &gt; «Store Measurements».</w:t>
      </w:r>
    </w:p>
    <w:p w:rsidR="000F70E1" w:rsidRPr="00970765" w:rsidRDefault="000F70E1" w:rsidP="000F70E1">
      <w:pPr>
        <w:pStyle w:val="diplomapictures"/>
        <w:rPr>
          <w:noProof w:val="0"/>
        </w:rPr>
      </w:pPr>
      <w:r w:rsidRPr="00970765">
        <w:rPr>
          <w:lang w:val="ru-RU"/>
        </w:rPr>
        <w:lastRenderedPageBreak/>
        <w:drawing>
          <wp:inline distT="0" distB="0" distL="0" distR="0" wp14:anchorId="1C991E2A" wp14:editId="3926F37F">
            <wp:extent cx="3600000" cy="202454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00000" cy="2024540"/>
                    </a:xfrm>
                    <a:prstGeom prst="rect">
                      <a:avLst/>
                    </a:prstGeom>
                  </pic:spPr>
                </pic:pic>
              </a:graphicData>
            </a:graphic>
          </wp:inline>
        </w:drawing>
      </w:r>
    </w:p>
    <w:p w:rsidR="000F70E1" w:rsidRPr="00970765" w:rsidRDefault="000F70E1" w:rsidP="000F70E1">
      <w:pPr>
        <w:pStyle w:val="diplomapictures"/>
        <w:rPr>
          <w:noProof w:val="0"/>
        </w:rPr>
      </w:pPr>
      <w:r w:rsidRPr="00970765">
        <w:rPr>
          <w:noProof w:val="0"/>
        </w:rPr>
        <w:t>Рисунок 2.14 – Вибір сигналів для вимірювання</w:t>
      </w:r>
    </w:p>
    <w:p w:rsidR="000F70E1" w:rsidRPr="00970765" w:rsidRDefault="000F70E1" w:rsidP="000F70E1">
      <w:pPr>
        <w:pStyle w:val="chapterconclusion"/>
      </w:pPr>
      <w:r w:rsidRPr="00970765">
        <w:lastRenderedPageBreak/>
        <w:t>Висновки до розділу 3</w:t>
      </w:r>
    </w:p>
    <w:p w:rsidR="000F70E1" w:rsidRPr="00970765" w:rsidRDefault="000F70E1" w:rsidP="000F70E1">
      <w:pPr>
        <w:spacing w:after="0" w:line="360" w:lineRule="auto"/>
        <w:ind w:firstLine="709"/>
        <w:rPr>
          <w:rFonts w:cs="Times New Roman"/>
          <w:szCs w:val="28"/>
        </w:rPr>
      </w:pPr>
      <w:r w:rsidRPr="00970765">
        <w:rPr>
          <w:rFonts w:cs="Times New Roman"/>
          <w:szCs w:val="28"/>
        </w:rPr>
        <w:t>В даному розділі наведено опис роботи та налаштування керуючо-перетворювального пристроєм Rexroth IndraDrive C, і висвітлено основні положення щодо таких етапів роботи, як:</w:t>
      </w:r>
    </w:p>
    <w:p w:rsidR="000F70E1" w:rsidRPr="00970765" w:rsidRDefault="000F70E1" w:rsidP="000F70E1">
      <w:pPr>
        <w:pStyle w:val="ListParagraph"/>
        <w:numPr>
          <w:ilvl w:val="0"/>
          <w:numId w:val="33"/>
        </w:numPr>
        <w:spacing w:after="0" w:line="360" w:lineRule="auto"/>
        <w:jc w:val="left"/>
        <w:rPr>
          <w:rFonts w:cs="Times New Roman"/>
          <w:szCs w:val="28"/>
        </w:rPr>
      </w:pPr>
      <w:r w:rsidRPr="00970765">
        <w:rPr>
          <w:rFonts w:cs="Times New Roman"/>
          <w:szCs w:val="28"/>
        </w:rPr>
        <w:t>налаштування зв’язку сервоприводу та персонального комп’ютера;</w:t>
      </w:r>
    </w:p>
    <w:p w:rsidR="000F70E1" w:rsidRPr="00970765" w:rsidRDefault="000F70E1" w:rsidP="000F70E1">
      <w:pPr>
        <w:pStyle w:val="ListParagraph"/>
        <w:numPr>
          <w:ilvl w:val="0"/>
          <w:numId w:val="33"/>
        </w:numPr>
        <w:spacing w:after="0" w:line="360" w:lineRule="auto"/>
        <w:jc w:val="left"/>
        <w:rPr>
          <w:rFonts w:cs="Times New Roman"/>
          <w:szCs w:val="28"/>
        </w:rPr>
      </w:pPr>
      <w:r w:rsidRPr="00970765">
        <w:rPr>
          <w:rFonts w:cs="Times New Roman"/>
          <w:szCs w:val="28"/>
        </w:rPr>
        <w:t>визначення параметрів двигуна;</w:t>
      </w:r>
    </w:p>
    <w:p w:rsidR="000F70E1" w:rsidRPr="00970765" w:rsidRDefault="000F70E1" w:rsidP="000F70E1">
      <w:pPr>
        <w:pStyle w:val="ListParagraph"/>
        <w:numPr>
          <w:ilvl w:val="0"/>
          <w:numId w:val="33"/>
        </w:numPr>
        <w:spacing w:after="0" w:line="360" w:lineRule="auto"/>
        <w:jc w:val="left"/>
        <w:rPr>
          <w:rFonts w:cs="Times New Roman"/>
          <w:szCs w:val="28"/>
        </w:rPr>
      </w:pPr>
      <w:r w:rsidRPr="00970765">
        <w:rPr>
          <w:rFonts w:cs="Times New Roman"/>
          <w:szCs w:val="28"/>
        </w:rPr>
        <w:t>налаштування контуру регулювання струму;</w:t>
      </w:r>
    </w:p>
    <w:p w:rsidR="000F70E1" w:rsidRPr="00970765" w:rsidRDefault="000F70E1" w:rsidP="000F70E1">
      <w:pPr>
        <w:pStyle w:val="ListParagraph"/>
        <w:numPr>
          <w:ilvl w:val="0"/>
          <w:numId w:val="33"/>
        </w:numPr>
        <w:spacing w:after="0" w:line="360" w:lineRule="auto"/>
        <w:jc w:val="left"/>
        <w:rPr>
          <w:rFonts w:cs="Times New Roman"/>
          <w:szCs w:val="28"/>
        </w:rPr>
      </w:pPr>
      <w:r w:rsidRPr="00970765">
        <w:rPr>
          <w:rFonts w:cs="Times New Roman"/>
          <w:szCs w:val="28"/>
        </w:rPr>
        <w:t>візуалізація перехідних процесів сервоприводу;</w:t>
      </w:r>
    </w:p>
    <w:p w:rsidR="000F70E1" w:rsidRPr="00FE34FF" w:rsidRDefault="000F70E1" w:rsidP="000F70E1">
      <w:r w:rsidRPr="00970765">
        <w:br w:type="page"/>
      </w:r>
    </w:p>
    <w:p w:rsidR="000F70E1" w:rsidRPr="00970765" w:rsidRDefault="000F70E1" w:rsidP="000F70E1">
      <w:pPr>
        <w:pStyle w:val="Heading1"/>
        <w:numPr>
          <w:ilvl w:val="0"/>
          <w:numId w:val="37"/>
        </w:numPr>
        <w:spacing w:before="480" w:after="240"/>
        <w:ind w:left="0" w:firstLine="0"/>
        <w:jc w:val="center"/>
      </w:pPr>
      <w:bookmarkStart w:id="200" w:name="_Toc532032278"/>
      <w:r w:rsidRPr="00970765">
        <w:lastRenderedPageBreak/>
        <w:t>Розробка методичних вказівок для виконання лабораторної роботи по стенду</w:t>
      </w:r>
      <w:bookmarkEnd w:id="200"/>
    </w:p>
    <w:p w:rsidR="000F70E1" w:rsidRPr="00970765" w:rsidRDefault="000F70E1" w:rsidP="000F70E1">
      <w:pPr>
        <w:pStyle w:val="1"/>
        <w:rPr>
          <w:rFonts w:asciiTheme="minorHAnsi" w:hAnsiTheme="minorHAnsi"/>
          <w:sz w:val="22"/>
        </w:rPr>
      </w:pPr>
      <w:r w:rsidRPr="00970765">
        <w:t>На базі розглянутої установки вданому розділі буде представлено методичні вказівки для роботи на лабораторному стенді</w:t>
      </w:r>
    </w:p>
    <w:p w:rsidR="000F70E1" w:rsidRPr="00970765" w:rsidRDefault="000F70E1" w:rsidP="000F70E1">
      <w:pPr>
        <w:pStyle w:val="1"/>
      </w:pPr>
      <w:r w:rsidRPr="00970765">
        <w:rPr>
          <w:b/>
        </w:rPr>
        <w:t>Мета роботи:</w:t>
      </w:r>
      <w:r w:rsidRPr="00970765">
        <w:t xml:space="preserve"> вивчення можливостей перетворювача IndraDrive C, дослідження статичних та динамічних характеристик системи керування швидкістю та положенням синхронного двигуна </w:t>
      </w:r>
    </w:p>
    <w:p w:rsidR="000F70E1" w:rsidRPr="00970765" w:rsidRDefault="000F70E1" w:rsidP="000F70E1">
      <w:pPr>
        <w:pStyle w:val="1"/>
      </w:pPr>
      <w:r w:rsidRPr="00970765">
        <w:t>Тривалість роботи: 4 години.</w:t>
      </w:r>
    </w:p>
    <w:p w:rsidR="000F70E1" w:rsidRPr="00970765" w:rsidRDefault="000F70E1" w:rsidP="000F70E1">
      <w:pPr>
        <w:pStyle w:val="Heading2"/>
      </w:pPr>
      <w:bookmarkStart w:id="201" w:name="_Toc532032279"/>
      <w:r w:rsidRPr="00970765">
        <w:t>4.1 Програма роботи</w:t>
      </w:r>
      <w:bookmarkEnd w:id="201"/>
    </w:p>
    <w:p w:rsidR="000F70E1" w:rsidRPr="00970765" w:rsidRDefault="000F70E1" w:rsidP="000F70E1">
      <w:pPr>
        <w:pStyle w:val="1"/>
      </w:pPr>
      <w:r w:rsidRPr="00970765">
        <w:t>1. Ознайомитися зі структурою лабораторної установки, призначенням її елементів.</w:t>
      </w:r>
    </w:p>
    <w:p w:rsidR="000F70E1" w:rsidRPr="00970765" w:rsidRDefault="000F70E1" w:rsidP="000F70E1">
      <w:pPr>
        <w:pStyle w:val="1"/>
      </w:pPr>
      <w:r w:rsidRPr="00970765">
        <w:t>3. Розрахувати параметри номінального режиму роботи навантажувальної машини.</w:t>
      </w:r>
    </w:p>
    <w:p w:rsidR="000F70E1" w:rsidRPr="00970765" w:rsidRDefault="000F70E1" w:rsidP="000F70E1">
      <w:pPr>
        <w:pStyle w:val="1"/>
      </w:pPr>
      <w:r w:rsidRPr="00970765">
        <w:t>4. Налаштувати перетворювач IndraDrive за допомогою програмного компоненту IndraWorks.</w:t>
      </w:r>
    </w:p>
    <w:p w:rsidR="000F70E1" w:rsidRPr="00970765" w:rsidRDefault="000F70E1" w:rsidP="000F70E1">
      <w:pPr>
        <w:pStyle w:val="1"/>
      </w:pPr>
      <w:r w:rsidRPr="00970765">
        <w:t>5. Зняти сімейство статичних механічних та електромеханічних характеристик електроприводу для заданих швидкостей згідно з варіантом.</w:t>
      </w:r>
    </w:p>
    <w:p w:rsidR="000F70E1" w:rsidRPr="00970765" w:rsidRDefault="000F70E1" w:rsidP="000F70E1">
      <w:pPr>
        <w:pStyle w:val="1"/>
      </w:pPr>
      <w:r w:rsidRPr="00970765">
        <w:t>6. Зняти графіки перехідних процесів  електроприводу для режиму пуску та накидання навантаження в режимі керування швидкості з налаштуваннями регуляторів швидкості та положення згідно з варіантом.</w:t>
      </w:r>
    </w:p>
    <w:p w:rsidR="000F70E1" w:rsidRPr="00970765" w:rsidRDefault="000F70E1" w:rsidP="000F70E1">
      <w:pPr>
        <w:pStyle w:val="1"/>
      </w:pPr>
      <w:r w:rsidRPr="00970765">
        <w:t>7. Зняти графіки перехідних процесів  електроприводу для режиму пуску та накидання навантаження в режимі керування положенням з налаштуваннями регуляторів швидкості та положення згідно з варіантом.</w:t>
      </w:r>
    </w:p>
    <w:p w:rsidR="000F70E1" w:rsidRPr="00970765" w:rsidRDefault="000F70E1" w:rsidP="000F70E1">
      <w:pPr>
        <w:pStyle w:val="1"/>
      </w:pPr>
      <w:r w:rsidRPr="00970765">
        <w:t>8. Виконати математичне моделювання перехідних процесів з п.4 та п.5 в програмному середовищі Matlab Simulink.</w:t>
      </w:r>
    </w:p>
    <w:p w:rsidR="000F70E1" w:rsidRPr="00970765" w:rsidRDefault="000F70E1" w:rsidP="000F70E1">
      <w:pPr>
        <w:pStyle w:val="1"/>
      </w:pPr>
      <w:r w:rsidRPr="00970765">
        <w:t>9. Порівняти результати отримані експериментально та при моделюванні і  зробити висновки з отриманих результатів</w:t>
      </w:r>
    </w:p>
    <w:p w:rsidR="000F70E1" w:rsidRPr="00970765" w:rsidRDefault="000F70E1" w:rsidP="000F70E1">
      <w:pPr>
        <w:pStyle w:val="Heading2"/>
      </w:pPr>
      <w:bookmarkStart w:id="202" w:name="_Toc532032280"/>
      <w:r w:rsidRPr="00970765">
        <w:lastRenderedPageBreak/>
        <w:t>4.2 Хід роботи</w:t>
      </w:r>
      <w:bookmarkEnd w:id="202"/>
    </w:p>
    <w:p w:rsidR="000F70E1" w:rsidRPr="00970765" w:rsidRDefault="000F70E1" w:rsidP="000F70E1">
      <w:pPr>
        <w:pStyle w:val="ListParagraph1"/>
        <w:numPr>
          <w:ilvl w:val="0"/>
          <w:numId w:val="19"/>
        </w:numPr>
        <w:tabs>
          <w:tab w:val="left" w:pos="1260"/>
          <w:tab w:val="left" w:pos="1440"/>
        </w:tabs>
        <w:spacing w:before="0" w:after="0" w:line="360" w:lineRule="auto"/>
        <w:jc w:val="both"/>
        <w:rPr>
          <w:szCs w:val="28"/>
          <w:lang w:val="uk-UA"/>
        </w:rPr>
      </w:pPr>
      <w:r w:rsidRPr="00970765">
        <w:rPr>
          <w:szCs w:val="28"/>
          <w:lang w:val="uk-UA"/>
        </w:rPr>
        <w:t xml:space="preserve">Дослідження статичних характеристик електроприводу. </w:t>
      </w:r>
    </w:p>
    <w:p w:rsidR="000F70E1" w:rsidRPr="00970765" w:rsidRDefault="000F70E1" w:rsidP="000F70E1">
      <w:pPr>
        <w:pStyle w:val="ListParagraph1"/>
        <w:tabs>
          <w:tab w:val="left" w:pos="1260"/>
          <w:tab w:val="left" w:pos="1440"/>
        </w:tabs>
        <w:spacing w:before="0" w:after="0" w:line="360" w:lineRule="auto"/>
        <w:ind w:left="0" w:firstLine="567"/>
        <w:jc w:val="both"/>
        <w:rPr>
          <w:szCs w:val="28"/>
          <w:lang w:val="uk-UA"/>
        </w:rPr>
      </w:pPr>
      <w:r w:rsidRPr="00970765">
        <w:rPr>
          <w:szCs w:val="28"/>
          <w:lang w:val="uk-UA"/>
        </w:rPr>
        <w:t>Дослідження статичних механічних та електромеханічних характеристик проводиться для ряду швидкостей, згідно з варіантом.</w:t>
      </w:r>
    </w:p>
    <w:p w:rsidR="000F70E1" w:rsidRPr="00970765" w:rsidRDefault="000F70E1" w:rsidP="000F70E1">
      <w:pPr>
        <w:pStyle w:val="ListParagraph1"/>
        <w:tabs>
          <w:tab w:val="left" w:pos="1260"/>
          <w:tab w:val="left" w:pos="1440"/>
        </w:tabs>
        <w:spacing w:before="0" w:after="0" w:line="360" w:lineRule="auto"/>
        <w:ind w:left="567"/>
        <w:jc w:val="right"/>
        <w:rPr>
          <w:szCs w:val="28"/>
          <w:lang w:val="uk-UA"/>
        </w:rPr>
      </w:pPr>
      <w:r w:rsidRPr="00970765">
        <w:rPr>
          <w:szCs w:val="28"/>
          <w:lang w:val="uk-UA"/>
        </w:rPr>
        <w:t>Таблиця 1 – Завдання швидкості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9"/>
        <w:gridCol w:w="1822"/>
        <w:gridCol w:w="1981"/>
        <w:gridCol w:w="1982"/>
        <w:gridCol w:w="1840"/>
      </w:tblGrid>
      <w:tr w:rsidR="000F70E1" w:rsidRPr="00970765" w:rsidTr="003320C8">
        <w:trPr>
          <w:trHeight w:val="423"/>
          <w:jc w:val="center"/>
        </w:trPr>
        <w:tc>
          <w:tcPr>
            <w:tcW w:w="1720" w:type="dxa"/>
            <w:vMerge w:val="restart"/>
            <w:shd w:val="clear" w:color="auto" w:fill="auto"/>
            <w:vAlign w:val="center"/>
          </w:tcPr>
          <w:p w:rsidR="000F70E1" w:rsidRPr="00970765" w:rsidRDefault="000F70E1" w:rsidP="003320C8">
            <w:pPr>
              <w:pStyle w:val="tabletextstyle"/>
            </w:pPr>
            <w:r w:rsidRPr="00970765">
              <w:t>Завдання швидкості</w:t>
            </w:r>
          </w:p>
        </w:tc>
        <w:tc>
          <w:tcPr>
            <w:tcW w:w="7636" w:type="dxa"/>
            <w:gridSpan w:val="4"/>
            <w:shd w:val="clear" w:color="auto" w:fill="auto"/>
            <w:vAlign w:val="center"/>
          </w:tcPr>
          <w:p w:rsidR="000F70E1" w:rsidRPr="00970765" w:rsidRDefault="000F70E1" w:rsidP="003320C8">
            <w:pPr>
              <w:pStyle w:val="tabletextstyle"/>
              <w:jc w:val="center"/>
            </w:pPr>
            <w:r w:rsidRPr="00970765">
              <w:t>Номер варіанту</w:t>
            </w:r>
          </w:p>
        </w:tc>
      </w:tr>
      <w:tr w:rsidR="000F70E1" w:rsidRPr="00970765" w:rsidTr="003320C8">
        <w:trPr>
          <w:trHeight w:val="639"/>
          <w:jc w:val="center"/>
        </w:trPr>
        <w:tc>
          <w:tcPr>
            <w:tcW w:w="1720" w:type="dxa"/>
            <w:vMerge/>
            <w:shd w:val="clear" w:color="auto" w:fill="auto"/>
            <w:vAlign w:val="center"/>
          </w:tcPr>
          <w:p w:rsidR="000F70E1" w:rsidRPr="00970765" w:rsidRDefault="000F70E1" w:rsidP="003320C8">
            <w:pPr>
              <w:pStyle w:val="tabletextstyle"/>
            </w:pPr>
          </w:p>
        </w:tc>
        <w:tc>
          <w:tcPr>
            <w:tcW w:w="1824" w:type="dxa"/>
            <w:shd w:val="clear" w:color="auto" w:fill="auto"/>
            <w:vAlign w:val="center"/>
          </w:tcPr>
          <w:p w:rsidR="000F70E1" w:rsidRPr="00970765" w:rsidRDefault="000F70E1" w:rsidP="003320C8">
            <w:pPr>
              <w:pStyle w:val="tabletextstyle"/>
            </w:pPr>
            <w:r w:rsidRPr="00970765">
              <w:t>1</w:t>
            </w:r>
          </w:p>
        </w:tc>
        <w:tc>
          <w:tcPr>
            <w:tcW w:w="1984" w:type="dxa"/>
            <w:shd w:val="clear" w:color="auto" w:fill="auto"/>
            <w:vAlign w:val="center"/>
          </w:tcPr>
          <w:p w:rsidR="000F70E1" w:rsidRPr="00970765" w:rsidRDefault="000F70E1" w:rsidP="003320C8">
            <w:pPr>
              <w:pStyle w:val="tabletextstyle"/>
            </w:pPr>
            <w:r w:rsidRPr="00970765">
              <w:t>2</w:t>
            </w:r>
          </w:p>
        </w:tc>
        <w:tc>
          <w:tcPr>
            <w:tcW w:w="1985" w:type="dxa"/>
            <w:shd w:val="clear" w:color="auto" w:fill="auto"/>
            <w:vAlign w:val="center"/>
          </w:tcPr>
          <w:p w:rsidR="000F70E1" w:rsidRPr="00970765" w:rsidRDefault="000F70E1" w:rsidP="003320C8">
            <w:pPr>
              <w:pStyle w:val="tabletextstyle"/>
            </w:pPr>
            <w:r w:rsidRPr="00970765">
              <w:t>3</w:t>
            </w:r>
          </w:p>
        </w:tc>
        <w:tc>
          <w:tcPr>
            <w:tcW w:w="1843" w:type="dxa"/>
            <w:shd w:val="clear" w:color="auto" w:fill="auto"/>
            <w:vAlign w:val="center"/>
          </w:tcPr>
          <w:p w:rsidR="000F70E1" w:rsidRPr="00970765" w:rsidRDefault="000F70E1" w:rsidP="003320C8">
            <w:pPr>
              <w:pStyle w:val="tabletextstyle"/>
            </w:pPr>
            <w:r w:rsidRPr="00970765">
              <w:t>4</w:t>
            </w:r>
          </w:p>
        </w:tc>
      </w:tr>
      <w:tr w:rsidR="000F70E1" w:rsidRPr="00970765" w:rsidTr="003320C8">
        <w:trPr>
          <w:jc w:val="center"/>
        </w:trPr>
        <w:tc>
          <w:tcPr>
            <w:tcW w:w="1720" w:type="dxa"/>
            <w:shd w:val="clear" w:color="auto" w:fill="auto"/>
          </w:tcPr>
          <w:p w:rsidR="000F70E1" w:rsidRPr="00970765" w:rsidRDefault="000F70E1" w:rsidP="003320C8">
            <w:pPr>
              <w:pStyle w:val="tabletextstyle"/>
            </w:pPr>
            <w:r w:rsidRPr="00970765">
              <w:t>n</w:t>
            </w:r>
            <w:r w:rsidRPr="00970765">
              <w:rPr>
                <w:vertAlign w:val="subscript"/>
              </w:rPr>
              <w:t xml:space="preserve">1, </w:t>
            </w:r>
            <w:r w:rsidRPr="00970765">
              <w:t>об/хв</w:t>
            </w:r>
          </w:p>
        </w:tc>
        <w:tc>
          <w:tcPr>
            <w:tcW w:w="1824" w:type="dxa"/>
            <w:shd w:val="clear" w:color="auto" w:fill="auto"/>
          </w:tcPr>
          <w:p w:rsidR="000F70E1" w:rsidRPr="00970765" w:rsidRDefault="000F70E1" w:rsidP="003320C8">
            <w:pPr>
              <w:pStyle w:val="tabletextstyle"/>
            </w:pPr>
            <w:r w:rsidRPr="00970765">
              <w:t>1000</w:t>
            </w:r>
          </w:p>
        </w:tc>
        <w:tc>
          <w:tcPr>
            <w:tcW w:w="1984" w:type="dxa"/>
            <w:shd w:val="clear" w:color="auto" w:fill="auto"/>
          </w:tcPr>
          <w:p w:rsidR="000F70E1" w:rsidRPr="00970765" w:rsidRDefault="000F70E1" w:rsidP="003320C8">
            <w:pPr>
              <w:pStyle w:val="tabletextstyle"/>
            </w:pPr>
            <w:r w:rsidRPr="00970765">
              <w:t>900</w:t>
            </w:r>
          </w:p>
        </w:tc>
        <w:tc>
          <w:tcPr>
            <w:tcW w:w="1985" w:type="dxa"/>
            <w:shd w:val="clear" w:color="auto" w:fill="auto"/>
          </w:tcPr>
          <w:p w:rsidR="000F70E1" w:rsidRPr="00970765" w:rsidRDefault="000F70E1" w:rsidP="003320C8">
            <w:pPr>
              <w:pStyle w:val="tabletextstyle"/>
            </w:pPr>
            <w:r w:rsidRPr="00970765">
              <w:t>850</w:t>
            </w:r>
          </w:p>
        </w:tc>
        <w:tc>
          <w:tcPr>
            <w:tcW w:w="1843" w:type="dxa"/>
            <w:shd w:val="clear" w:color="auto" w:fill="auto"/>
          </w:tcPr>
          <w:p w:rsidR="000F70E1" w:rsidRPr="00970765" w:rsidRDefault="000F70E1" w:rsidP="003320C8">
            <w:pPr>
              <w:pStyle w:val="tabletextstyle"/>
            </w:pPr>
            <w:r w:rsidRPr="00970765">
              <w:t>950</w:t>
            </w:r>
          </w:p>
        </w:tc>
      </w:tr>
      <w:tr w:rsidR="000F70E1" w:rsidRPr="00970765" w:rsidTr="003320C8">
        <w:trPr>
          <w:jc w:val="center"/>
        </w:trPr>
        <w:tc>
          <w:tcPr>
            <w:tcW w:w="1720" w:type="dxa"/>
            <w:shd w:val="clear" w:color="auto" w:fill="auto"/>
          </w:tcPr>
          <w:p w:rsidR="000F70E1" w:rsidRPr="00970765" w:rsidRDefault="000F70E1" w:rsidP="003320C8">
            <w:pPr>
              <w:pStyle w:val="tabletextstyle"/>
            </w:pPr>
            <w:r w:rsidRPr="00970765">
              <w:t>n</w:t>
            </w:r>
            <w:r w:rsidRPr="00970765">
              <w:rPr>
                <w:vertAlign w:val="subscript"/>
              </w:rPr>
              <w:t xml:space="preserve">2, </w:t>
            </w:r>
            <w:r w:rsidRPr="00970765">
              <w:t>об/хв</w:t>
            </w:r>
          </w:p>
        </w:tc>
        <w:tc>
          <w:tcPr>
            <w:tcW w:w="1824" w:type="dxa"/>
            <w:shd w:val="clear" w:color="auto" w:fill="auto"/>
          </w:tcPr>
          <w:p w:rsidR="000F70E1" w:rsidRPr="00970765" w:rsidRDefault="000F70E1" w:rsidP="003320C8">
            <w:pPr>
              <w:pStyle w:val="tabletextstyle"/>
            </w:pPr>
            <w:r w:rsidRPr="00970765">
              <w:t>800</w:t>
            </w:r>
          </w:p>
        </w:tc>
        <w:tc>
          <w:tcPr>
            <w:tcW w:w="1984" w:type="dxa"/>
            <w:shd w:val="clear" w:color="auto" w:fill="auto"/>
          </w:tcPr>
          <w:p w:rsidR="000F70E1" w:rsidRPr="00970765" w:rsidRDefault="000F70E1" w:rsidP="003320C8">
            <w:pPr>
              <w:pStyle w:val="tabletextstyle"/>
            </w:pPr>
            <w:r w:rsidRPr="00970765">
              <w:t>700</w:t>
            </w:r>
          </w:p>
        </w:tc>
        <w:tc>
          <w:tcPr>
            <w:tcW w:w="1985" w:type="dxa"/>
            <w:shd w:val="clear" w:color="auto" w:fill="auto"/>
          </w:tcPr>
          <w:p w:rsidR="000F70E1" w:rsidRPr="00970765" w:rsidRDefault="000F70E1" w:rsidP="003320C8">
            <w:pPr>
              <w:pStyle w:val="tabletextstyle"/>
            </w:pPr>
            <w:r w:rsidRPr="00970765">
              <w:t>650</w:t>
            </w:r>
          </w:p>
        </w:tc>
        <w:tc>
          <w:tcPr>
            <w:tcW w:w="1843" w:type="dxa"/>
            <w:shd w:val="clear" w:color="auto" w:fill="auto"/>
          </w:tcPr>
          <w:p w:rsidR="000F70E1" w:rsidRPr="00970765" w:rsidRDefault="000F70E1" w:rsidP="003320C8">
            <w:pPr>
              <w:pStyle w:val="tabletextstyle"/>
            </w:pPr>
            <w:r w:rsidRPr="00970765">
              <w:t>750</w:t>
            </w:r>
          </w:p>
        </w:tc>
      </w:tr>
      <w:tr w:rsidR="000F70E1" w:rsidRPr="00970765" w:rsidTr="003320C8">
        <w:trPr>
          <w:jc w:val="center"/>
        </w:trPr>
        <w:tc>
          <w:tcPr>
            <w:tcW w:w="1720" w:type="dxa"/>
            <w:shd w:val="clear" w:color="auto" w:fill="auto"/>
          </w:tcPr>
          <w:p w:rsidR="000F70E1" w:rsidRPr="00970765" w:rsidRDefault="000F70E1" w:rsidP="003320C8">
            <w:pPr>
              <w:pStyle w:val="tabletextstyle"/>
              <w:rPr>
                <w:vertAlign w:val="subscript"/>
              </w:rPr>
            </w:pPr>
            <w:r w:rsidRPr="00970765">
              <w:t>n</w:t>
            </w:r>
            <w:r w:rsidRPr="00970765">
              <w:rPr>
                <w:vertAlign w:val="subscript"/>
              </w:rPr>
              <w:t xml:space="preserve">3, </w:t>
            </w:r>
            <w:r w:rsidRPr="00970765">
              <w:t>об/хв</w:t>
            </w:r>
          </w:p>
        </w:tc>
        <w:tc>
          <w:tcPr>
            <w:tcW w:w="1824" w:type="dxa"/>
            <w:shd w:val="clear" w:color="auto" w:fill="auto"/>
          </w:tcPr>
          <w:p w:rsidR="000F70E1" w:rsidRPr="00970765" w:rsidRDefault="000F70E1" w:rsidP="003320C8">
            <w:pPr>
              <w:pStyle w:val="tabletextstyle"/>
            </w:pPr>
            <w:r w:rsidRPr="00970765">
              <w:t>400</w:t>
            </w:r>
          </w:p>
        </w:tc>
        <w:tc>
          <w:tcPr>
            <w:tcW w:w="1984" w:type="dxa"/>
            <w:shd w:val="clear" w:color="auto" w:fill="auto"/>
          </w:tcPr>
          <w:p w:rsidR="000F70E1" w:rsidRPr="00970765" w:rsidRDefault="000F70E1" w:rsidP="003320C8">
            <w:pPr>
              <w:pStyle w:val="tabletextstyle"/>
            </w:pPr>
            <w:r w:rsidRPr="00970765">
              <w:t>500</w:t>
            </w:r>
          </w:p>
        </w:tc>
        <w:tc>
          <w:tcPr>
            <w:tcW w:w="1985" w:type="dxa"/>
            <w:shd w:val="clear" w:color="auto" w:fill="auto"/>
          </w:tcPr>
          <w:p w:rsidR="000F70E1" w:rsidRPr="00970765" w:rsidRDefault="000F70E1" w:rsidP="003320C8">
            <w:pPr>
              <w:pStyle w:val="tabletextstyle"/>
            </w:pPr>
            <w:r w:rsidRPr="00970765">
              <w:t>450</w:t>
            </w:r>
          </w:p>
        </w:tc>
        <w:tc>
          <w:tcPr>
            <w:tcW w:w="1843" w:type="dxa"/>
            <w:shd w:val="clear" w:color="auto" w:fill="auto"/>
          </w:tcPr>
          <w:p w:rsidR="000F70E1" w:rsidRPr="00970765" w:rsidRDefault="000F70E1" w:rsidP="003320C8">
            <w:pPr>
              <w:pStyle w:val="tabletextstyle"/>
            </w:pPr>
            <w:r w:rsidRPr="00970765">
              <w:t>350</w:t>
            </w:r>
          </w:p>
        </w:tc>
      </w:tr>
      <w:tr w:rsidR="000F70E1" w:rsidRPr="00970765" w:rsidTr="003320C8">
        <w:trPr>
          <w:jc w:val="center"/>
        </w:trPr>
        <w:tc>
          <w:tcPr>
            <w:tcW w:w="1720" w:type="dxa"/>
            <w:shd w:val="clear" w:color="auto" w:fill="auto"/>
          </w:tcPr>
          <w:p w:rsidR="000F70E1" w:rsidRPr="00970765" w:rsidRDefault="000F70E1" w:rsidP="003320C8">
            <w:pPr>
              <w:pStyle w:val="tabletextstyle"/>
              <w:rPr>
                <w:vertAlign w:val="subscript"/>
              </w:rPr>
            </w:pPr>
            <w:r w:rsidRPr="00970765">
              <w:t>n</w:t>
            </w:r>
            <w:r w:rsidRPr="00970765">
              <w:rPr>
                <w:vertAlign w:val="subscript"/>
              </w:rPr>
              <w:t xml:space="preserve">4, </w:t>
            </w:r>
            <w:r w:rsidRPr="00970765">
              <w:t>об/хв</w:t>
            </w:r>
          </w:p>
        </w:tc>
        <w:tc>
          <w:tcPr>
            <w:tcW w:w="1824" w:type="dxa"/>
            <w:shd w:val="clear" w:color="auto" w:fill="auto"/>
          </w:tcPr>
          <w:p w:rsidR="000F70E1" w:rsidRPr="00970765" w:rsidRDefault="000F70E1" w:rsidP="003320C8">
            <w:pPr>
              <w:pStyle w:val="tabletextstyle"/>
            </w:pPr>
            <w:r w:rsidRPr="00970765">
              <w:t>200</w:t>
            </w:r>
          </w:p>
        </w:tc>
        <w:tc>
          <w:tcPr>
            <w:tcW w:w="1984" w:type="dxa"/>
            <w:shd w:val="clear" w:color="auto" w:fill="auto"/>
          </w:tcPr>
          <w:p w:rsidR="000F70E1" w:rsidRPr="00970765" w:rsidRDefault="000F70E1" w:rsidP="003320C8">
            <w:pPr>
              <w:pStyle w:val="tabletextstyle"/>
            </w:pPr>
            <w:r w:rsidRPr="00970765">
              <w:t>300</w:t>
            </w:r>
          </w:p>
        </w:tc>
        <w:tc>
          <w:tcPr>
            <w:tcW w:w="1985" w:type="dxa"/>
            <w:shd w:val="clear" w:color="auto" w:fill="auto"/>
          </w:tcPr>
          <w:p w:rsidR="000F70E1" w:rsidRPr="00970765" w:rsidRDefault="000F70E1" w:rsidP="003320C8">
            <w:pPr>
              <w:pStyle w:val="tabletextstyle"/>
            </w:pPr>
            <w:r w:rsidRPr="00970765">
              <w:t>150</w:t>
            </w:r>
          </w:p>
        </w:tc>
        <w:tc>
          <w:tcPr>
            <w:tcW w:w="1843" w:type="dxa"/>
            <w:shd w:val="clear" w:color="auto" w:fill="auto"/>
          </w:tcPr>
          <w:p w:rsidR="000F70E1" w:rsidRPr="00970765" w:rsidRDefault="000F70E1" w:rsidP="003320C8">
            <w:pPr>
              <w:pStyle w:val="tabletextstyle"/>
            </w:pPr>
            <w:r w:rsidRPr="00970765">
              <w:t>100</w:t>
            </w:r>
          </w:p>
        </w:tc>
      </w:tr>
      <w:tr w:rsidR="000F70E1" w:rsidRPr="00970765" w:rsidTr="003320C8">
        <w:trPr>
          <w:jc w:val="center"/>
        </w:trPr>
        <w:tc>
          <w:tcPr>
            <w:tcW w:w="1720" w:type="dxa"/>
            <w:shd w:val="clear" w:color="auto" w:fill="auto"/>
          </w:tcPr>
          <w:p w:rsidR="000F70E1" w:rsidRPr="00970765" w:rsidRDefault="000F70E1" w:rsidP="003320C8">
            <w:pPr>
              <w:pStyle w:val="tabletextstyle"/>
              <w:rPr>
                <w:vertAlign w:val="subscript"/>
              </w:rPr>
            </w:pPr>
            <w:r w:rsidRPr="00970765">
              <w:t>n</w:t>
            </w:r>
            <w:r w:rsidRPr="00970765">
              <w:rPr>
                <w:vertAlign w:val="subscript"/>
              </w:rPr>
              <w:t xml:space="preserve">5, </w:t>
            </w:r>
            <w:r w:rsidRPr="00970765">
              <w:t>об/хв</w:t>
            </w:r>
          </w:p>
        </w:tc>
        <w:tc>
          <w:tcPr>
            <w:tcW w:w="1824" w:type="dxa"/>
            <w:shd w:val="clear" w:color="auto" w:fill="auto"/>
          </w:tcPr>
          <w:p w:rsidR="000F70E1" w:rsidRPr="00970765" w:rsidRDefault="000F70E1" w:rsidP="003320C8">
            <w:pPr>
              <w:pStyle w:val="tabletextstyle"/>
            </w:pPr>
            <w:r w:rsidRPr="00970765">
              <w:t>0</w:t>
            </w:r>
          </w:p>
        </w:tc>
        <w:tc>
          <w:tcPr>
            <w:tcW w:w="1984" w:type="dxa"/>
            <w:shd w:val="clear" w:color="auto" w:fill="auto"/>
          </w:tcPr>
          <w:p w:rsidR="000F70E1" w:rsidRPr="00970765" w:rsidRDefault="000F70E1" w:rsidP="003320C8">
            <w:pPr>
              <w:pStyle w:val="tabletextstyle"/>
            </w:pPr>
            <w:r w:rsidRPr="00970765">
              <w:t>0</w:t>
            </w:r>
          </w:p>
        </w:tc>
        <w:tc>
          <w:tcPr>
            <w:tcW w:w="1985" w:type="dxa"/>
            <w:shd w:val="clear" w:color="auto" w:fill="auto"/>
          </w:tcPr>
          <w:p w:rsidR="000F70E1" w:rsidRPr="00970765" w:rsidRDefault="000F70E1" w:rsidP="003320C8">
            <w:pPr>
              <w:pStyle w:val="tabletextstyle"/>
            </w:pPr>
            <w:r w:rsidRPr="00970765">
              <w:t>0</w:t>
            </w:r>
          </w:p>
        </w:tc>
        <w:tc>
          <w:tcPr>
            <w:tcW w:w="1843" w:type="dxa"/>
            <w:shd w:val="clear" w:color="auto" w:fill="auto"/>
          </w:tcPr>
          <w:p w:rsidR="000F70E1" w:rsidRPr="00970765" w:rsidRDefault="000F70E1" w:rsidP="003320C8">
            <w:pPr>
              <w:pStyle w:val="tabletextstyle"/>
            </w:pPr>
            <w:r w:rsidRPr="00970765">
              <w:t>0</w:t>
            </w:r>
          </w:p>
        </w:tc>
      </w:tr>
    </w:tbl>
    <w:p w:rsidR="000F70E1" w:rsidRPr="00970765" w:rsidRDefault="000F70E1" w:rsidP="000F70E1">
      <w:pPr>
        <w:pStyle w:val="ListParagraph1"/>
        <w:tabs>
          <w:tab w:val="left" w:pos="1260"/>
          <w:tab w:val="left" w:pos="1440"/>
        </w:tabs>
        <w:spacing w:before="0" w:after="0" w:line="360" w:lineRule="auto"/>
        <w:ind w:left="567"/>
        <w:jc w:val="right"/>
        <w:rPr>
          <w:szCs w:val="28"/>
          <w:lang w:val="uk-UA"/>
        </w:rPr>
      </w:pPr>
    </w:p>
    <w:p w:rsidR="000F70E1" w:rsidRPr="00970765" w:rsidRDefault="000F70E1" w:rsidP="000F70E1">
      <w:pPr>
        <w:pStyle w:val="ListParagraph1"/>
        <w:tabs>
          <w:tab w:val="left" w:pos="1260"/>
          <w:tab w:val="left" w:pos="1440"/>
        </w:tabs>
        <w:spacing w:before="0" w:after="0" w:line="360" w:lineRule="auto"/>
        <w:ind w:left="567"/>
        <w:jc w:val="right"/>
        <w:rPr>
          <w:szCs w:val="28"/>
          <w:lang w:val="uk-UA"/>
        </w:rPr>
      </w:pPr>
      <w:r w:rsidRPr="00970765">
        <w:rPr>
          <w:szCs w:val="28"/>
          <w:lang w:val="uk-UA"/>
        </w:rPr>
        <w:t>Таблиця 2 – Налаштування контурів регулювання швидкості</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6"/>
        <w:gridCol w:w="1920"/>
        <w:gridCol w:w="1851"/>
        <w:gridCol w:w="1826"/>
        <w:gridCol w:w="1821"/>
      </w:tblGrid>
      <w:tr w:rsidR="000F70E1" w:rsidRPr="00970765" w:rsidTr="003320C8">
        <w:trPr>
          <w:trHeight w:val="423"/>
        </w:trPr>
        <w:tc>
          <w:tcPr>
            <w:tcW w:w="1720" w:type="dxa"/>
            <w:vMerge w:val="restart"/>
            <w:shd w:val="clear" w:color="auto" w:fill="auto"/>
            <w:vAlign w:val="center"/>
          </w:tcPr>
          <w:p w:rsidR="000F70E1" w:rsidRPr="00970765" w:rsidRDefault="000F70E1" w:rsidP="003320C8">
            <w:pPr>
              <w:pStyle w:val="tabletextstyle"/>
            </w:pPr>
            <w:r w:rsidRPr="00970765">
              <w:t>Номер варіанту</w:t>
            </w:r>
          </w:p>
        </w:tc>
        <w:tc>
          <w:tcPr>
            <w:tcW w:w="7778" w:type="dxa"/>
            <w:gridSpan w:val="4"/>
            <w:shd w:val="clear" w:color="auto" w:fill="auto"/>
            <w:vAlign w:val="center"/>
          </w:tcPr>
          <w:p w:rsidR="000F70E1" w:rsidRPr="00970765" w:rsidRDefault="000F70E1" w:rsidP="003320C8">
            <w:pPr>
              <w:pStyle w:val="tabletextstyle"/>
            </w:pPr>
            <w:r w:rsidRPr="00970765">
              <w:t>Завдання швидкості</w:t>
            </w:r>
          </w:p>
        </w:tc>
      </w:tr>
      <w:tr w:rsidR="000F70E1" w:rsidRPr="00970765" w:rsidTr="003320C8">
        <w:trPr>
          <w:trHeight w:val="323"/>
        </w:trPr>
        <w:tc>
          <w:tcPr>
            <w:tcW w:w="1720" w:type="dxa"/>
            <w:vMerge/>
            <w:shd w:val="clear" w:color="auto" w:fill="auto"/>
            <w:vAlign w:val="center"/>
          </w:tcPr>
          <w:p w:rsidR="000F70E1" w:rsidRPr="00970765" w:rsidRDefault="000F70E1" w:rsidP="003320C8">
            <w:pPr>
              <w:pStyle w:val="tabletextstyle"/>
            </w:pPr>
          </w:p>
        </w:tc>
        <w:tc>
          <w:tcPr>
            <w:tcW w:w="1966" w:type="dxa"/>
            <w:shd w:val="clear" w:color="auto" w:fill="auto"/>
            <w:vAlign w:val="center"/>
          </w:tcPr>
          <w:p w:rsidR="000F70E1" w:rsidRPr="00970765" w:rsidRDefault="000F70E1" w:rsidP="003320C8">
            <w:pPr>
              <w:pStyle w:val="tabletextstyle"/>
            </w:pPr>
            <w:r w:rsidRPr="00970765">
              <w:t>П-регулятор швидкості</w:t>
            </w:r>
          </w:p>
        </w:tc>
        <w:tc>
          <w:tcPr>
            <w:tcW w:w="3969" w:type="dxa"/>
            <w:gridSpan w:val="2"/>
            <w:shd w:val="clear" w:color="auto" w:fill="auto"/>
            <w:vAlign w:val="center"/>
          </w:tcPr>
          <w:p w:rsidR="000F70E1" w:rsidRPr="00970765" w:rsidRDefault="000F70E1" w:rsidP="003320C8">
            <w:pPr>
              <w:pStyle w:val="tabletextstyle"/>
            </w:pPr>
            <w:r w:rsidRPr="00970765">
              <w:t>ПІ-регулятор швидкості</w:t>
            </w:r>
          </w:p>
        </w:tc>
        <w:tc>
          <w:tcPr>
            <w:tcW w:w="1843" w:type="dxa"/>
            <w:shd w:val="clear" w:color="auto" w:fill="auto"/>
            <w:vAlign w:val="center"/>
          </w:tcPr>
          <w:p w:rsidR="000F70E1" w:rsidRPr="00970765" w:rsidRDefault="000F70E1" w:rsidP="003320C8">
            <w:pPr>
              <w:pStyle w:val="tabletextstyle"/>
            </w:pPr>
            <w:r w:rsidRPr="00970765">
              <w:t>П-регулятор положення</w:t>
            </w:r>
          </w:p>
        </w:tc>
      </w:tr>
      <w:tr w:rsidR="000F70E1" w:rsidRPr="00970765" w:rsidTr="003320C8">
        <w:trPr>
          <w:trHeight w:val="322"/>
        </w:trPr>
        <w:tc>
          <w:tcPr>
            <w:tcW w:w="1720" w:type="dxa"/>
            <w:vMerge/>
            <w:shd w:val="clear" w:color="auto" w:fill="auto"/>
            <w:vAlign w:val="center"/>
          </w:tcPr>
          <w:p w:rsidR="000F70E1" w:rsidRPr="00970765" w:rsidRDefault="000F70E1" w:rsidP="003320C8">
            <w:pPr>
              <w:pStyle w:val="tabletextstyle"/>
            </w:pPr>
          </w:p>
        </w:tc>
        <w:tc>
          <w:tcPr>
            <w:tcW w:w="1966" w:type="dxa"/>
            <w:shd w:val="clear" w:color="auto" w:fill="auto"/>
            <w:vAlign w:val="center"/>
          </w:tcPr>
          <w:p w:rsidR="000F70E1" w:rsidRPr="00970765" w:rsidRDefault="000F70E1" w:rsidP="003320C8">
            <w:pPr>
              <w:pStyle w:val="tabletextstyle"/>
            </w:pPr>
            <w:r w:rsidRPr="00970765">
              <w:t>k</w:t>
            </w:r>
            <w:r w:rsidRPr="00970765">
              <w:rPr>
                <w:vertAlign w:val="subscript"/>
              </w:rPr>
              <w:t>w</w:t>
            </w:r>
          </w:p>
        </w:tc>
        <w:tc>
          <w:tcPr>
            <w:tcW w:w="1984" w:type="dxa"/>
            <w:shd w:val="clear" w:color="auto" w:fill="auto"/>
            <w:vAlign w:val="center"/>
          </w:tcPr>
          <w:p w:rsidR="000F70E1" w:rsidRPr="00970765" w:rsidRDefault="000F70E1" w:rsidP="003320C8">
            <w:pPr>
              <w:pStyle w:val="tabletextstyle"/>
            </w:pPr>
            <w:r w:rsidRPr="00970765">
              <w:t>k</w:t>
            </w:r>
            <w:r w:rsidRPr="00970765">
              <w:rPr>
                <w:vertAlign w:val="subscript"/>
              </w:rPr>
              <w:t>w</w:t>
            </w:r>
          </w:p>
        </w:tc>
        <w:tc>
          <w:tcPr>
            <w:tcW w:w="1985" w:type="dxa"/>
            <w:shd w:val="clear" w:color="auto" w:fill="auto"/>
            <w:vAlign w:val="center"/>
          </w:tcPr>
          <w:p w:rsidR="000F70E1" w:rsidRPr="00970765" w:rsidRDefault="000F70E1" w:rsidP="003320C8">
            <w:pPr>
              <w:pStyle w:val="tabletextstyle"/>
            </w:pPr>
            <w:r w:rsidRPr="00970765">
              <w:t>k</w:t>
            </w:r>
            <w:r w:rsidRPr="00970765">
              <w:rPr>
                <w:vertAlign w:val="subscript"/>
              </w:rPr>
              <w:t>wi</w:t>
            </w:r>
          </w:p>
        </w:tc>
        <w:tc>
          <w:tcPr>
            <w:tcW w:w="1843" w:type="dxa"/>
            <w:shd w:val="clear" w:color="auto" w:fill="auto"/>
            <w:vAlign w:val="center"/>
          </w:tcPr>
          <w:p w:rsidR="000F70E1" w:rsidRPr="00970765" w:rsidRDefault="000F70E1" w:rsidP="003320C8">
            <w:pPr>
              <w:pStyle w:val="tabletextstyle"/>
            </w:pPr>
            <w:r w:rsidRPr="00970765">
              <w:t>k</w:t>
            </w:r>
            <w:r w:rsidRPr="00970765">
              <w:rPr>
                <w:vertAlign w:val="subscript"/>
              </w:rPr>
              <w:t>t</w:t>
            </w:r>
          </w:p>
        </w:tc>
      </w:tr>
      <w:tr w:rsidR="000F70E1" w:rsidRPr="00970765" w:rsidTr="003320C8">
        <w:tc>
          <w:tcPr>
            <w:tcW w:w="1720" w:type="dxa"/>
            <w:shd w:val="clear" w:color="auto" w:fill="auto"/>
          </w:tcPr>
          <w:p w:rsidR="000F70E1" w:rsidRPr="00970765" w:rsidRDefault="000F70E1" w:rsidP="003320C8">
            <w:pPr>
              <w:pStyle w:val="tabletextstyle"/>
            </w:pPr>
            <w:r w:rsidRPr="00970765">
              <w:t>1</w:t>
            </w:r>
          </w:p>
        </w:tc>
        <w:tc>
          <w:tcPr>
            <w:tcW w:w="1966" w:type="dxa"/>
            <w:shd w:val="clear" w:color="auto" w:fill="auto"/>
          </w:tcPr>
          <w:p w:rsidR="000F70E1" w:rsidRPr="00970765" w:rsidRDefault="000F70E1" w:rsidP="003320C8">
            <w:pPr>
              <w:pStyle w:val="tabletextstyle"/>
            </w:pPr>
            <w:r w:rsidRPr="00970765">
              <w:t>0.07, 0.05, 0.03</w:t>
            </w:r>
          </w:p>
        </w:tc>
        <w:tc>
          <w:tcPr>
            <w:tcW w:w="1984" w:type="dxa"/>
            <w:shd w:val="clear" w:color="auto" w:fill="auto"/>
          </w:tcPr>
          <w:p w:rsidR="000F70E1" w:rsidRPr="00970765" w:rsidRDefault="000F70E1" w:rsidP="003320C8">
            <w:pPr>
              <w:pStyle w:val="tabletextstyle"/>
            </w:pPr>
            <w:r w:rsidRPr="00970765">
              <w:t>0.07, 0.05, 0.03</w:t>
            </w:r>
          </w:p>
        </w:tc>
        <w:tc>
          <w:tcPr>
            <w:tcW w:w="1985" w:type="dxa"/>
            <w:shd w:val="clear" w:color="auto" w:fill="auto"/>
          </w:tcPr>
          <w:p w:rsidR="000F70E1" w:rsidRPr="00970765" w:rsidRDefault="000F70E1" w:rsidP="003320C8">
            <w:pPr>
              <w:pStyle w:val="tabletextstyle"/>
            </w:pPr>
            <w:r w:rsidRPr="00970765">
              <w:t>10, 20, 30</w:t>
            </w:r>
          </w:p>
        </w:tc>
        <w:tc>
          <w:tcPr>
            <w:tcW w:w="1843" w:type="dxa"/>
            <w:shd w:val="clear" w:color="auto" w:fill="auto"/>
          </w:tcPr>
          <w:p w:rsidR="000F70E1" w:rsidRPr="00970765" w:rsidRDefault="000F70E1" w:rsidP="003320C8">
            <w:pPr>
              <w:pStyle w:val="tabletextstyle"/>
            </w:pPr>
            <w:r w:rsidRPr="00970765">
              <w:t>1, 10, 20</w:t>
            </w:r>
          </w:p>
        </w:tc>
      </w:tr>
      <w:tr w:rsidR="000F70E1" w:rsidRPr="00970765" w:rsidTr="003320C8">
        <w:tc>
          <w:tcPr>
            <w:tcW w:w="1720" w:type="dxa"/>
            <w:shd w:val="clear" w:color="auto" w:fill="auto"/>
          </w:tcPr>
          <w:p w:rsidR="000F70E1" w:rsidRPr="00970765" w:rsidRDefault="000F70E1" w:rsidP="003320C8">
            <w:pPr>
              <w:pStyle w:val="tabletextstyle"/>
            </w:pPr>
            <w:r w:rsidRPr="00970765">
              <w:t>2</w:t>
            </w:r>
          </w:p>
        </w:tc>
        <w:tc>
          <w:tcPr>
            <w:tcW w:w="1966" w:type="dxa"/>
            <w:shd w:val="clear" w:color="auto" w:fill="auto"/>
          </w:tcPr>
          <w:p w:rsidR="000F70E1" w:rsidRPr="00970765" w:rsidRDefault="000F70E1" w:rsidP="003320C8">
            <w:pPr>
              <w:pStyle w:val="tabletextstyle"/>
            </w:pPr>
            <w:r w:rsidRPr="00970765">
              <w:t>0.01, 0.02, 0.04</w:t>
            </w:r>
          </w:p>
        </w:tc>
        <w:tc>
          <w:tcPr>
            <w:tcW w:w="1984" w:type="dxa"/>
            <w:shd w:val="clear" w:color="auto" w:fill="auto"/>
          </w:tcPr>
          <w:p w:rsidR="000F70E1" w:rsidRPr="00970765" w:rsidRDefault="000F70E1" w:rsidP="003320C8">
            <w:pPr>
              <w:pStyle w:val="tabletextstyle"/>
            </w:pPr>
            <w:r w:rsidRPr="00970765">
              <w:t>0.01, 0.02, 0.04</w:t>
            </w:r>
          </w:p>
        </w:tc>
        <w:tc>
          <w:tcPr>
            <w:tcW w:w="1985" w:type="dxa"/>
            <w:shd w:val="clear" w:color="auto" w:fill="auto"/>
          </w:tcPr>
          <w:p w:rsidR="000F70E1" w:rsidRPr="00970765" w:rsidRDefault="000F70E1" w:rsidP="003320C8">
            <w:pPr>
              <w:pStyle w:val="tabletextstyle"/>
            </w:pPr>
            <w:r w:rsidRPr="00970765">
              <w:t>15, 25, 35</w:t>
            </w:r>
          </w:p>
        </w:tc>
        <w:tc>
          <w:tcPr>
            <w:tcW w:w="1843" w:type="dxa"/>
            <w:shd w:val="clear" w:color="auto" w:fill="auto"/>
          </w:tcPr>
          <w:p w:rsidR="000F70E1" w:rsidRPr="00970765" w:rsidRDefault="000F70E1" w:rsidP="003320C8">
            <w:pPr>
              <w:pStyle w:val="tabletextstyle"/>
            </w:pPr>
            <w:r w:rsidRPr="00970765">
              <w:t>2, 12, 22</w:t>
            </w:r>
          </w:p>
        </w:tc>
      </w:tr>
      <w:tr w:rsidR="000F70E1" w:rsidRPr="00970765" w:rsidTr="003320C8">
        <w:tc>
          <w:tcPr>
            <w:tcW w:w="1720" w:type="dxa"/>
            <w:shd w:val="clear" w:color="auto" w:fill="auto"/>
          </w:tcPr>
          <w:p w:rsidR="000F70E1" w:rsidRPr="00970765" w:rsidRDefault="000F70E1" w:rsidP="003320C8">
            <w:pPr>
              <w:pStyle w:val="tabletextstyle"/>
              <w:rPr>
                <w:vertAlign w:val="subscript"/>
              </w:rPr>
            </w:pPr>
            <w:r w:rsidRPr="00970765">
              <w:t>3</w:t>
            </w:r>
          </w:p>
        </w:tc>
        <w:tc>
          <w:tcPr>
            <w:tcW w:w="1966" w:type="dxa"/>
            <w:shd w:val="clear" w:color="auto" w:fill="auto"/>
          </w:tcPr>
          <w:p w:rsidR="000F70E1" w:rsidRPr="00970765" w:rsidRDefault="000F70E1" w:rsidP="003320C8">
            <w:pPr>
              <w:pStyle w:val="tabletextstyle"/>
            </w:pPr>
            <w:r w:rsidRPr="00970765">
              <w:t>0.02, 0.04, 0.06</w:t>
            </w:r>
          </w:p>
        </w:tc>
        <w:tc>
          <w:tcPr>
            <w:tcW w:w="1984" w:type="dxa"/>
            <w:shd w:val="clear" w:color="auto" w:fill="auto"/>
          </w:tcPr>
          <w:p w:rsidR="000F70E1" w:rsidRPr="00970765" w:rsidRDefault="000F70E1" w:rsidP="003320C8">
            <w:pPr>
              <w:pStyle w:val="tabletextstyle"/>
            </w:pPr>
            <w:r w:rsidRPr="00970765">
              <w:t>0.02, 0.04, 0.06</w:t>
            </w:r>
          </w:p>
        </w:tc>
        <w:tc>
          <w:tcPr>
            <w:tcW w:w="1985" w:type="dxa"/>
            <w:shd w:val="clear" w:color="auto" w:fill="auto"/>
          </w:tcPr>
          <w:p w:rsidR="000F70E1" w:rsidRPr="00970765" w:rsidRDefault="000F70E1" w:rsidP="003320C8">
            <w:pPr>
              <w:pStyle w:val="tabletextstyle"/>
            </w:pPr>
            <w:r w:rsidRPr="00970765">
              <w:t>10, 20, 30</w:t>
            </w:r>
          </w:p>
        </w:tc>
        <w:tc>
          <w:tcPr>
            <w:tcW w:w="1843" w:type="dxa"/>
            <w:shd w:val="clear" w:color="auto" w:fill="auto"/>
          </w:tcPr>
          <w:p w:rsidR="000F70E1" w:rsidRPr="00970765" w:rsidRDefault="000F70E1" w:rsidP="003320C8">
            <w:pPr>
              <w:pStyle w:val="tabletextstyle"/>
            </w:pPr>
            <w:r w:rsidRPr="00970765">
              <w:t>3, 13, 23</w:t>
            </w:r>
          </w:p>
        </w:tc>
      </w:tr>
      <w:tr w:rsidR="000F70E1" w:rsidRPr="00970765" w:rsidTr="003320C8">
        <w:tc>
          <w:tcPr>
            <w:tcW w:w="1720" w:type="dxa"/>
            <w:shd w:val="clear" w:color="auto" w:fill="auto"/>
          </w:tcPr>
          <w:p w:rsidR="000F70E1" w:rsidRPr="00970765" w:rsidRDefault="000F70E1" w:rsidP="003320C8">
            <w:pPr>
              <w:pStyle w:val="tabletextstyle"/>
              <w:rPr>
                <w:vertAlign w:val="subscript"/>
              </w:rPr>
            </w:pPr>
            <w:r w:rsidRPr="00970765">
              <w:t>4</w:t>
            </w:r>
          </w:p>
        </w:tc>
        <w:tc>
          <w:tcPr>
            <w:tcW w:w="1966" w:type="dxa"/>
            <w:shd w:val="clear" w:color="auto" w:fill="auto"/>
          </w:tcPr>
          <w:p w:rsidR="000F70E1" w:rsidRPr="00970765" w:rsidRDefault="000F70E1" w:rsidP="003320C8">
            <w:pPr>
              <w:pStyle w:val="tabletextstyle"/>
            </w:pPr>
            <w:r w:rsidRPr="00970765">
              <w:t>0.01, 0.03, 0.05</w:t>
            </w:r>
          </w:p>
        </w:tc>
        <w:tc>
          <w:tcPr>
            <w:tcW w:w="1984" w:type="dxa"/>
            <w:shd w:val="clear" w:color="auto" w:fill="auto"/>
          </w:tcPr>
          <w:p w:rsidR="000F70E1" w:rsidRPr="00970765" w:rsidRDefault="000F70E1" w:rsidP="003320C8">
            <w:pPr>
              <w:pStyle w:val="tabletextstyle"/>
            </w:pPr>
            <w:r w:rsidRPr="00970765">
              <w:t>0.01, 0.03, 0.05</w:t>
            </w:r>
          </w:p>
        </w:tc>
        <w:tc>
          <w:tcPr>
            <w:tcW w:w="1985" w:type="dxa"/>
            <w:shd w:val="clear" w:color="auto" w:fill="auto"/>
          </w:tcPr>
          <w:p w:rsidR="000F70E1" w:rsidRPr="00970765" w:rsidRDefault="000F70E1" w:rsidP="003320C8">
            <w:pPr>
              <w:pStyle w:val="tabletextstyle"/>
            </w:pPr>
            <w:r w:rsidRPr="00970765">
              <w:t>15, 25, 35</w:t>
            </w:r>
          </w:p>
        </w:tc>
        <w:tc>
          <w:tcPr>
            <w:tcW w:w="1843" w:type="dxa"/>
            <w:shd w:val="clear" w:color="auto" w:fill="auto"/>
          </w:tcPr>
          <w:p w:rsidR="000F70E1" w:rsidRPr="00970765" w:rsidRDefault="000F70E1" w:rsidP="003320C8">
            <w:pPr>
              <w:pStyle w:val="tabletextstyle"/>
            </w:pPr>
            <w:r w:rsidRPr="00970765">
              <w:t>4, 14, 24</w:t>
            </w:r>
          </w:p>
        </w:tc>
      </w:tr>
    </w:tbl>
    <w:p w:rsidR="000F70E1" w:rsidRPr="00970765" w:rsidRDefault="000F70E1" w:rsidP="000F70E1">
      <w:pPr>
        <w:pStyle w:val="ListParagraph1"/>
        <w:tabs>
          <w:tab w:val="left" w:pos="720"/>
          <w:tab w:val="left" w:pos="900"/>
          <w:tab w:val="left" w:pos="1260"/>
          <w:tab w:val="left" w:pos="1440"/>
        </w:tabs>
        <w:spacing w:before="0" w:after="0" w:line="360" w:lineRule="auto"/>
        <w:ind w:left="0" w:firstLine="567"/>
        <w:jc w:val="both"/>
        <w:rPr>
          <w:szCs w:val="28"/>
          <w:lang w:val="uk-UA"/>
        </w:rPr>
      </w:pPr>
    </w:p>
    <w:p w:rsidR="000F70E1" w:rsidRPr="00970765" w:rsidRDefault="000F70E1" w:rsidP="000F70E1">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Для отримання значень швидкості та струму, необхідних для побудови статичних механічних характеристик, в програмному компоненті Oscilloscope необхідно обрати для візуалізації швидкість двигуна (параметр №S-0-0048) та струм (параметр №P-0-0067).</w:t>
      </w:r>
    </w:p>
    <w:p w:rsidR="000F70E1" w:rsidRPr="00970765" w:rsidRDefault="000F70E1" w:rsidP="000F70E1">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Завдання моменту встановлюється в діапазоні від -M</w:t>
      </w:r>
      <w:r w:rsidRPr="00970765">
        <w:rPr>
          <w:szCs w:val="28"/>
          <w:vertAlign w:val="subscript"/>
          <w:lang w:val="uk-UA"/>
        </w:rPr>
        <w:t>н</w:t>
      </w:r>
      <w:r w:rsidRPr="00970765">
        <w:rPr>
          <w:szCs w:val="28"/>
          <w:lang w:val="uk-UA"/>
        </w:rPr>
        <w:t xml:space="preserve"> до M</w:t>
      </w:r>
      <w:r w:rsidRPr="00970765">
        <w:rPr>
          <w:szCs w:val="28"/>
          <w:vertAlign w:val="subscript"/>
          <w:lang w:val="uk-UA"/>
        </w:rPr>
        <w:t>н</w:t>
      </w:r>
      <w:r w:rsidRPr="00970765">
        <w:rPr>
          <w:szCs w:val="28"/>
          <w:lang w:val="uk-UA"/>
        </w:rPr>
        <w:t xml:space="preserve"> введенням завдання моментного струму в контролер навантажувального агрегату (параметр Р---21).</w:t>
      </w:r>
    </w:p>
    <w:p w:rsidR="000F70E1" w:rsidRPr="00970765" w:rsidRDefault="000F70E1" w:rsidP="000F70E1">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lastRenderedPageBreak/>
        <w:t>Зняття для зняття статичних характеристик необхідно зняти наступні графіки:</w:t>
      </w:r>
    </w:p>
    <w:p w:rsidR="000F70E1" w:rsidRPr="00970765" w:rsidRDefault="000F70E1" w:rsidP="000F70E1">
      <w:pPr>
        <w:pStyle w:val="ListParagraph1"/>
        <w:numPr>
          <w:ilvl w:val="0"/>
          <w:numId w:val="21"/>
        </w:numPr>
        <w:spacing w:before="0" w:after="0" w:line="360" w:lineRule="auto"/>
        <w:ind w:left="567" w:hanging="567"/>
        <w:jc w:val="both"/>
        <w:rPr>
          <w:szCs w:val="28"/>
          <w:lang w:val="uk-UA"/>
        </w:rPr>
      </w:pPr>
      <w:r w:rsidRPr="00970765">
        <w:rPr>
          <w:szCs w:val="28"/>
          <w:lang w:val="uk-UA"/>
        </w:rPr>
        <w:t>Задана швидкість обертання ротора рад/c (Параметр P0048 Efective velocity command value)</w:t>
      </w:r>
    </w:p>
    <w:p w:rsidR="000F70E1" w:rsidRPr="00970765" w:rsidRDefault="000F70E1" w:rsidP="000F70E1">
      <w:pPr>
        <w:pStyle w:val="ListParagraph1"/>
        <w:numPr>
          <w:ilvl w:val="0"/>
          <w:numId w:val="21"/>
        </w:numPr>
        <w:spacing w:before="0" w:after="0" w:line="360" w:lineRule="auto"/>
        <w:ind w:left="567" w:hanging="567"/>
        <w:jc w:val="both"/>
        <w:rPr>
          <w:szCs w:val="28"/>
          <w:lang w:val="uk-UA"/>
        </w:rPr>
      </w:pPr>
      <w:r w:rsidRPr="00970765">
        <w:rPr>
          <w:szCs w:val="28"/>
          <w:lang w:val="uk-UA"/>
        </w:rPr>
        <w:t>Фактична швидкість обертання ротора рад/с (Параметр S0040 Velocity feedback value)</w:t>
      </w:r>
    </w:p>
    <w:p w:rsidR="000F70E1" w:rsidRPr="00970765" w:rsidRDefault="000F70E1" w:rsidP="000F70E1">
      <w:pPr>
        <w:pStyle w:val="ListParagraph1"/>
        <w:spacing w:before="0" w:after="0" w:line="360" w:lineRule="auto"/>
        <w:ind w:left="0"/>
        <w:jc w:val="both"/>
        <w:rPr>
          <w:szCs w:val="28"/>
          <w:lang w:val="uk-UA"/>
        </w:rPr>
      </w:pPr>
      <w:r w:rsidRPr="00970765">
        <w:rPr>
          <w:szCs w:val="28"/>
          <w:lang w:val="uk-UA"/>
        </w:rPr>
        <w:t>У налаштуваннях осцилографа необхідно виконати розрахунок помилки швидкості та експортувати отриману величину як 3-й графік.</w:t>
      </w:r>
    </w:p>
    <w:p w:rsidR="000F70E1" w:rsidRPr="00970765" w:rsidRDefault="000F70E1" w:rsidP="000F70E1">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2. Дослідження динамічних характеристик електроприводу. При дослідженні динамічних характеристик до двигуна прикладається статичний момент навантаження Мс величиною 0,1 Нм, 0,2 Нм, 0,3 Нм, 0,4 Нм (для всіх варіантів).</w:t>
      </w:r>
    </w:p>
    <w:p w:rsidR="000F70E1" w:rsidRPr="00970765" w:rsidRDefault="000F70E1" w:rsidP="000F70E1">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Для отримання динамічних характеристик приводу необхідно в програмному компоненті Oscilloscope обрати для візуалізації наступні величини:</w:t>
      </w:r>
    </w:p>
    <w:p w:rsidR="000F70E1" w:rsidRPr="00970765" w:rsidRDefault="000F70E1" w:rsidP="000F70E1">
      <w:pPr>
        <w:pStyle w:val="ListParagraph1"/>
        <w:tabs>
          <w:tab w:val="left" w:pos="720"/>
          <w:tab w:val="left" w:pos="900"/>
          <w:tab w:val="left" w:pos="1260"/>
          <w:tab w:val="left" w:pos="1440"/>
        </w:tabs>
        <w:spacing w:before="0" w:after="0" w:line="360" w:lineRule="auto"/>
        <w:ind w:left="0" w:firstLine="567"/>
        <w:jc w:val="both"/>
        <w:rPr>
          <w:szCs w:val="28"/>
          <w:lang w:val="uk-UA"/>
        </w:rPr>
      </w:pPr>
      <w:r w:rsidRPr="00970765">
        <w:rPr>
          <w:szCs w:val="28"/>
          <w:lang w:val="uk-UA"/>
        </w:rPr>
        <w:t>В режимі регулювання швидкості:</w:t>
      </w:r>
    </w:p>
    <w:p w:rsidR="000F70E1" w:rsidRPr="00970765" w:rsidRDefault="000F70E1" w:rsidP="000F70E1">
      <w:pPr>
        <w:pStyle w:val="ListParagraph1"/>
        <w:numPr>
          <w:ilvl w:val="0"/>
          <w:numId w:val="20"/>
        </w:numPr>
        <w:tabs>
          <w:tab w:val="left" w:pos="567"/>
        </w:tabs>
        <w:spacing w:before="0" w:after="0" w:line="360" w:lineRule="auto"/>
        <w:ind w:left="567" w:hanging="567"/>
        <w:jc w:val="both"/>
        <w:rPr>
          <w:szCs w:val="28"/>
          <w:lang w:val="uk-UA"/>
        </w:rPr>
      </w:pPr>
      <w:r w:rsidRPr="00970765">
        <w:rPr>
          <w:szCs w:val="28"/>
          <w:lang w:val="uk-UA"/>
        </w:rPr>
        <w:t>Завдання швидкості. (P-0-0048 Efective velocity command value)</w:t>
      </w:r>
    </w:p>
    <w:p w:rsidR="000F70E1" w:rsidRPr="00970765" w:rsidRDefault="000F70E1" w:rsidP="000F70E1">
      <w:pPr>
        <w:pStyle w:val="ListParagraph1"/>
        <w:numPr>
          <w:ilvl w:val="0"/>
          <w:numId w:val="20"/>
        </w:numPr>
        <w:tabs>
          <w:tab w:val="left" w:pos="567"/>
        </w:tabs>
        <w:spacing w:before="0" w:after="0" w:line="360" w:lineRule="auto"/>
        <w:ind w:left="567" w:hanging="567"/>
        <w:jc w:val="both"/>
        <w:rPr>
          <w:szCs w:val="28"/>
          <w:lang w:val="uk-UA"/>
        </w:rPr>
      </w:pPr>
      <w:r w:rsidRPr="00970765">
        <w:rPr>
          <w:szCs w:val="28"/>
          <w:lang w:val="uk-UA"/>
        </w:rPr>
        <w:t>Відпрацювання швидкості. (S-0-0040 Velocity feedback value)</w:t>
      </w:r>
    </w:p>
    <w:p w:rsidR="000F70E1" w:rsidRPr="00970765" w:rsidRDefault="000F70E1" w:rsidP="000F70E1">
      <w:pPr>
        <w:pStyle w:val="ListParagraph1"/>
        <w:numPr>
          <w:ilvl w:val="0"/>
          <w:numId w:val="20"/>
        </w:numPr>
        <w:tabs>
          <w:tab w:val="left" w:pos="567"/>
        </w:tabs>
        <w:spacing w:before="0" w:after="0" w:line="360" w:lineRule="auto"/>
        <w:ind w:left="567" w:hanging="567"/>
        <w:jc w:val="both"/>
        <w:rPr>
          <w:szCs w:val="28"/>
          <w:lang w:val="uk-UA"/>
        </w:rPr>
      </w:pPr>
      <w:r w:rsidRPr="00970765">
        <w:rPr>
          <w:szCs w:val="28"/>
          <w:lang w:val="uk-UA"/>
        </w:rPr>
        <w:t>Помилку відпрацювання швидкості. (Налаштувати розрахунок на осцилографі)</w:t>
      </w:r>
    </w:p>
    <w:p w:rsidR="000F70E1" w:rsidRPr="00970765" w:rsidRDefault="000F70E1" w:rsidP="000F70E1">
      <w:pPr>
        <w:pStyle w:val="ListParagraph1"/>
        <w:numPr>
          <w:ilvl w:val="0"/>
          <w:numId w:val="20"/>
        </w:numPr>
        <w:tabs>
          <w:tab w:val="left" w:pos="567"/>
        </w:tabs>
        <w:spacing w:before="0" w:after="0" w:line="360" w:lineRule="auto"/>
        <w:ind w:left="567" w:hanging="567"/>
        <w:jc w:val="both"/>
        <w:rPr>
          <w:szCs w:val="28"/>
          <w:lang w:val="uk-UA"/>
        </w:rPr>
      </w:pPr>
      <w:r w:rsidRPr="00970765">
        <w:rPr>
          <w:szCs w:val="28"/>
          <w:lang w:val="uk-UA"/>
        </w:rPr>
        <w:t>Переміщення протягом руху. (S-0-051 Position feedback value)</w:t>
      </w:r>
    </w:p>
    <w:p w:rsidR="000F70E1" w:rsidRPr="00970765" w:rsidRDefault="000F70E1" w:rsidP="000F70E1">
      <w:pPr>
        <w:pStyle w:val="ListParagraph1"/>
        <w:numPr>
          <w:ilvl w:val="0"/>
          <w:numId w:val="20"/>
        </w:numPr>
        <w:tabs>
          <w:tab w:val="left" w:pos="567"/>
        </w:tabs>
        <w:spacing w:before="0" w:after="0" w:line="360" w:lineRule="auto"/>
        <w:ind w:left="567" w:hanging="567"/>
        <w:jc w:val="both"/>
        <w:rPr>
          <w:szCs w:val="28"/>
          <w:lang w:val="uk-UA"/>
        </w:rPr>
      </w:pPr>
      <w:r w:rsidRPr="00970765">
        <w:rPr>
          <w:szCs w:val="28"/>
          <w:lang w:val="uk-UA"/>
        </w:rPr>
        <w:t>Заданий струм i</w:t>
      </w:r>
      <w:r w:rsidRPr="00970765">
        <w:rPr>
          <w:szCs w:val="28"/>
          <w:vertAlign w:val="subscript"/>
          <w:lang w:val="uk-UA"/>
        </w:rPr>
        <w:t>d</w:t>
      </w:r>
      <w:r w:rsidRPr="00970765">
        <w:rPr>
          <w:szCs w:val="28"/>
          <w:vertAlign w:val="superscript"/>
          <w:lang w:val="uk-UA"/>
        </w:rPr>
        <w:t>*</w:t>
      </w:r>
      <w:r w:rsidRPr="00970765">
        <w:rPr>
          <w:szCs w:val="28"/>
          <w:lang w:val="uk-UA"/>
        </w:rPr>
        <w:t>. (P-0-0039 Flux-generating current command value)</w:t>
      </w:r>
    </w:p>
    <w:p w:rsidR="000F70E1" w:rsidRPr="00970765" w:rsidRDefault="000F70E1" w:rsidP="000F70E1">
      <w:pPr>
        <w:pStyle w:val="ListParagraph1"/>
        <w:numPr>
          <w:ilvl w:val="0"/>
          <w:numId w:val="20"/>
        </w:numPr>
        <w:tabs>
          <w:tab w:val="left" w:pos="567"/>
        </w:tabs>
        <w:spacing w:before="0" w:after="0" w:line="360" w:lineRule="auto"/>
        <w:ind w:left="567" w:hanging="567"/>
        <w:jc w:val="both"/>
        <w:rPr>
          <w:szCs w:val="28"/>
          <w:lang w:val="uk-UA"/>
        </w:rPr>
      </w:pPr>
      <w:r w:rsidRPr="00970765">
        <w:rPr>
          <w:szCs w:val="28"/>
          <w:lang w:val="uk-UA"/>
        </w:rPr>
        <w:t>Заданий струм i</w:t>
      </w:r>
      <w:r w:rsidRPr="00970765">
        <w:rPr>
          <w:szCs w:val="28"/>
          <w:vertAlign w:val="subscript"/>
          <w:lang w:val="uk-UA"/>
        </w:rPr>
        <w:t>q</w:t>
      </w:r>
      <w:r w:rsidRPr="00970765">
        <w:rPr>
          <w:szCs w:val="28"/>
          <w:vertAlign w:val="superscript"/>
          <w:lang w:val="uk-UA"/>
        </w:rPr>
        <w:t>*</w:t>
      </w:r>
      <w:r w:rsidRPr="00970765">
        <w:rPr>
          <w:szCs w:val="28"/>
          <w:lang w:val="uk-UA"/>
        </w:rPr>
        <w:t>. (P-0-0038 Torque-generating current command value)</w:t>
      </w:r>
    </w:p>
    <w:p w:rsidR="000F70E1" w:rsidRPr="00970765" w:rsidRDefault="000F70E1" w:rsidP="000F70E1">
      <w:pPr>
        <w:pStyle w:val="ListParagraph1"/>
        <w:numPr>
          <w:ilvl w:val="0"/>
          <w:numId w:val="20"/>
        </w:numPr>
        <w:tabs>
          <w:tab w:val="left" w:pos="567"/>
        </w:tabs>
        <w:spacing w:before="0" w:after="0" w:line="360" w:lineRule="auto"/>
        <w:ind w:left="567" w:hanging="567"/>
        <w:jc w:val="both"/>
        <w:rPr>
          <w:szCs w:val="28"/>
          <w:lang w:val="uk-UA"/>
        </w:rPr>
      </w:pPr>
      <w:r w:rsidRPr="00970765">
        <w:rPr>
          <w:szCs w:val="28"/>
          <w:lang w:val="uk-UA"/>
        </w:rPr>
        <w:t>Відпрацювання струму i</w:t>
      </w:r>
      <w:r w:rsidRPr="00970765">
        <w:rPr>
          <w:szCs w:val="28"/>
          <w:vertAlign w:val="subscript"/>
          <w:lang w:val="uk-UA"/>
        </w:rPr>
        <w:t>d</w:t>
      </w:r>
      <w:r w:rsidRPr="00970765">
        <w:rPr>
          <w:szCs w:val="28"/>
          <w:lang w:val="uk-UA"/>
        </w:rPr>
        <w:t>.(P-0-0044 Flux-generating current command value)</w:t>
      </w:r>
    </w:p>
    <w:p w:rsidR="000F70E1" w:rsidRPr="00970765" w:rsidRDefault="000F70E1" w:rsidP="000F70E1">
      <w:pPr>
        <w:pStyle w:val="ListParagraph1"/>
        <w:numPr>
          <w:ilvl w:val="0"/>
          <w:numId w:val="20"/>
        </w:numPr>
        <w:tabs>
          <w:tab w:val="left" w:pos="567"/>
        </w:tabs>
        <w:spacing w:before="0" w:after="0" w:line="360" w:lineRule="auto"/>
        <w:ind w:left="567" w:hanging="567"/>
        <w:jc w:val="both"/>
        <w:rPr>
          <w:szCs w:val="28"/>
          <w:lang w:val="uk-UA"/>
        </w:rPr>
      </w:pPr>
      <w:r w:rsidRPr="00970765">
        <w:rPr>
          <w:szCs w:val="28"/>
          <w:lang w:val="uk-UA"/>
        </w:rPr>
        <w:t>Відпрацювання струму i</w:t>
      </w:r>
      <w:r w:rsidRPr="00970765">
        <w:rPr>
          <w:szCs w:val="28"/>
          <w:vertAlign w:val="subscript"/>
          <w:lang w:val="uk-UA"/>
        </w:rPr>
        <w:t>q</w:t>
      </w:r>
      <w:r w:rsidRPr="00970765">
        <w:rPr>
          <w:szCs w:val="28"/>
          <w:lang w:val="uk-UA"/>
        </w:rPr>
        <w:t>.(P-0-0043 Torque-generating current command value)</w:t>
      </w:r>
    </w:p>
    <w:p w:rsidR="000F70E1" w:rsidRPr="00970765" w:rsidRDefault="000F70E1" w:rsidP="000F70E1">
      <w:pPr>
        <w:pStyle w:val="ListParagraph1"/>
        <w:numPr>
          <w:ilvl w:val="0"/>
          <w:numId w:val="20"/>
        </w:numPr>
        <w:tabs>
          <w:tab w:val="left" w:pos="567"/>
        </w:tabs>
        <w:spacing w:before="0" w:after="0" w:line="360" w:lineRule="auto"/>
        <w:ind w:left="567" w:hanging="567"/>
        <w:jc w:val="both"/>
        <w:rPr>
          <w:szCs w:val="28"/>
          <w:lang w:val="uk-UA"/>
        </w:rPr>
      </w:pPr>
      <w:r w:rsidRPr="00970765">
        <w:rPr>
          <w:szCs w:val="28"/>
          <w:lang w:val="uk-UA"/>
        </w:rPr>
        <w:t>Напруга Uq .(P-0-0063 Torque-generating current command value)</w:t>
      </w:r>
    </w:p>
    <w:p w:rsidR="000F70E1" w:rsidRPr="00970765" w:rsidRDefault="000F70E1" w:rsidP="000F70E1">
      <w:pPr>
        <w:pStyle w:val="ListParagraph1"/>
        <w:numPr>
          <w:ilvl w:val="0"/>
          <w:numId w:val="20"/>
        </w:numPr>
        <w:tabs>
          <w:tab w:val="left" w:pos="567"/>
        </w:tabs>
        <w:spacing w:before="0" w:after="0" w:line="360" w:lineRule="auto"/>
        <w:ind w:left="567" w:hanging="567"/>
        <w:jc w:val="both"/>
        <w:rPr>
          <w:szCs w:val="28"/>
          <w:lang w:val="uk-UA"/>
        </w:rPr>
      </w:pPr>
      <w:r w:rsidRPr="00970765">
        <w:rPr>
          <w:szCs w:val="28"/>
          <w:lang w:val="uk-UA"/>
        </w:rPr>
        <w:t>Напруга Ud .(P-0-0064 Flux-generating current command value)</w:t>
      </w:r>
    </w:p>
    <w:p w:rsidR="000F70E1" w:rsidRPr="00970765" w:rsidRDefault="000F70E1" w:rsidP="000F70E1">
      <w:pPr>
        <w:pStyle w:val="ListParagraph1"/>
        <w:numPr>
          <w:ilvl w:val="0"/>
          <w:numId w:val="20"/>
        </w:numPr>
        <w:tabs>
          <w:tab w:val="left" w:pos="567"/>
        </w:tabs>
        <w:spacing w:before="0" w:after="0" w:line="360" w:lineRule="auto"/>
        <w:ind w:left="567" w:hanging="567"/>
        <w:rPr>
          <w:szCs w:val="28"/>
          <w:lang w:val="uk-UA"/>
        </w:rPr>
      </w:pPr>
      <w:r w:rsidRPr="00970765">
        <w:rPr>
          <w:szCs w:val="28"/>
          <w:lang w:val="uk-UA"/>
        </w:rPr>
        <w:t>Струм фази статора (P-0-0067 Phase current U, actual value)</w:t>
      </w:r>
    </w:p>
    <w:p w:rsidR="000F70E1" w:rsidRPr="00970765" w:rsidRDefault="000F70E1" w:rsidP="000F70E1">
      <w:pPr>
        <w:pStyle w:val="ListParagraph1"/>
        <w:numPr>
          <w:ilvl w:val="0"/>
          <w:numId w:val="20"/>
        </w:numPr>
        <w:tabs>
          <w:tab w:val="left" w:pos="567"/>
        </w:tabs>
        <w:spacing w:before="0" w:after="0" w:line="360" w:lineRule="auto"/>
        <w:ind w:left="567" w:hanging="567"/>
        <w:jc w:val="both"/>
        <w:rPr>
          <w:szCs w:val="28"/>
          <w:lang w:val="uk-UA"/>
        </w:rPr>
      </w:pPr>
      <w:r w:rsidRPr="00970765">
        <w:rPr>
          <w:szCs w:val="28"/>
          <w:lang w:val="uk-UA"/>
        </w:rPr>
        <w:t>Напруга ланки постійного струму (S-0-0380 DC bust voltage)</w:t>
      </w:r>
    </w:p>
    <w:p w:rsidR="000F70E1" w:rsidRPr="00970765" w:rsidRDefault="000F70E1" w:rsidP="000F70E1">
      <w:pPr>
        <w:pStyle w:val="ListParagraph1"/>
        <w:tabs>
          <w:tab w:val="left" w:pos="720"/>
          <w:tab w:val="left" w:pos="900"/>
          <w:tab w:val="left" w:pos="1260"/>
          <w:tab w:val="left" w:pos="1440"/>
        </w:tabs>
        <w:spacing w:before="0" w:after="0" w:line="360" w:lineRule="auto"/>
        <w:ind w:left="0"/>
        <w:jc w:val="both"/>
        <w:rPr>
          <w:szCs w:val="28"/>
          <w:lang w:val="uk-UA"/>
        </w:rPr>
      </w:pPr>
    </w:p>
    <w:p w:rsidR="000F70E1" w:rsidRPr="00970765" w:rsidRDefault="000F70E1" w:rsidP="000F70E1">
      <w:pPr>
        <w:pStyle w:val="1"/>
      </w:pPr>
      <w:r w:rsidRPr="00970765">
        <w:t>Паспортні дані двигуна ПІК 8 – 6/2,5 наведено в таблиці 3.</w:t>
      </w:r>
    </w:p>
    <w:p w:rsidR="000F70E1" w:rsidRPr="00970765" w:rsidRDefault="000F70E1" w:rsidP="000F70E1">
      <w:pPr>
        <w:pStyle w:val="tablecaption"/>
        <w:keepNext/>
      </w:pPr>
      <w:r w:rsidRPr="00970765">
        <w:t>Таблиця 3 – Паспортні дані двигуна ПІК 8 – 6/2,5</w:t>
      </w:r>
    </w:p>
    <w:tbl>
      <w:tblPr>
        <w:tblW w:w="9450" w:type="dxa"/>
        <w:tblInd w:w="40" w:type="dxa"/>
        <w:tblLayout w:type="fixed"/>
        <w:tblCellMar>
          <w:left w:w="40" w:type="dxa"/>
          <w:right w:w="40" w:type="dxa"/>
        </w:tblCellMar>
        <w:tblLook w:val="0000" w:firstRow="0" w:lastRow="0" w:firstColumn="0" w:lastColumn="0" w:noHBand="0" w:noVBand="0"/>
      </w:tblPr>
      <w:tblGrid>
        <w:gridCol w:w="6154"/>
        <w:gridCol w:w="3296"/>
      </w:tblGrid>
      <w:tr w:rsidR="000F70E1" w:rsidRPr="00970765" w:rsidTr="003320C8">
        <w:tc>
          <w:tcPr>
            <w:tcW w:w="6154" w:type="dxa"/>
            <w:tcBorders>
              <w:top w:val="single" w:sz="6" w:space="0" w:color="auto"/>
              <w:left w:val="single" w:sz="6" w:space="0" w:color="auto"/>
              <w:bottom w:val="single" w:sz="6" w:space="0" w:color="auto"/>
              <w:right w:val="single" w:sz="6" w:space="0" w:color="auto"/>
            </w:tcBorders>
          </w:tcPr>
          <w:p w:rsidR="000F70E1" w:rsidRPr="00970765" w:rsidRDefault="000F70E1" w:rsidP="003320C8">
            <w:pPr>
              <w:pStyle w:val="Style9"/>
              <w:keepNext/>
              <w:widowControl/>
              <w:spacing w:line="360" w:lineRule="auto"/>
              <w:ind w:left="244" w:firstLine="567"/>
              <w:rPr>
                <w:rStyle w:val="FontStyle87"/>
                <w:lang w:val="uk-UA" w:eastAsia="uk-UA"/>
              </w:rPr>
            </w:pPr>
            <w:r w:rsidRPr="00970765">
              <w:rPr>
                <w:rStyle w:val="FontStyle87"/>
                <w:lang w:val="uk-UA" w:eastAsia="uk-UA"/>
              </w:rPr>
              <w:t>Номінальна частота обертання</w:t>
            </w:r>
          </w:p>
        </w:tc>
        <w:tc>
          <w:tcPr>
            <w:tcW w:w="3296" w:type="dxa"/>
            <w:tcBorders>
              <w:top w:val="single" w:sz="6" w:space="0" w:color="auto"/>
              <w:left w:val="single" w:sz="6" w:space="0" w:color="auto"/>
              <w:bottom w:val="single" w:sz="6" w:space="0" w:color="auto"/>
              <w:right w:val="single" w:sz="6" w:space="0" w:color="auto"/>
            </w:tcBorders>
          </w:tcPr>
          <w:p w:rsidR="000F70E1" w:rsidRPr="00970765" w:rsidRDefault="000F70E1" w:rsidP="003320C8">
            <w:pPr>
              <w:pStyle w:val="Style9"/>
              <w:keepNext/>
              <w:widowControl/>
              <w:spacing w:line="360" w:lineRule="auto"/>
              <w:ind w:left="752" w:hanging="48"/>
              <w:rPr>
                <w:sz w:val="28"/>
                <w:szCs w:val="28"/>
                <w:lang w:val="uk-UA"/>
              </w:rPr>
            </w:pPr>
            <w:r w:rsidRPr="00970765">
              <w:rPr>
                <w:position w:val="-12"/>
                <w:sz w:val="28"/>
                <w:szCs w:val="28"/>
                <w:lang w:val="uk-UA"/>
              </w:rPr>
              <w:object w:dxaOrig="1840" w:dyaOrig="360">
                <v:shape id="_x0000_i1135" type="#_x0000_t75" style="width:90.75pt;height:18.75pt" o:ole="">
                  <v:imagedata r:id="rId238" o:title=""/>
                </v:shape>
                <o:OLEObject Type="Embed" ProgID="Equation.DSMT4" ShapeID="_x0000_i1135" DrawAspect="Content" ObjectID="_1605943359" r:id="rId239"/>
              </w:object>
            </w:r>
          </w:p>
        </w:tc>
      </w:tr>
      <w:tr w:rsidR="000F70E1" w:rsidRPr="00970765" w:rsidTr="003320C8">
        <w:tc>
          <w:tcPr>
            <w:tcW w:w="6154" w:type="dxa"/>
            <w:tcBorders>
              <w:top w:val="single" w:sz="6" w:space="0" w:color="auto"/>
              <w:left w:val="single" w:sz="6" w:space="0" w:color="auto"/>
              <w:bottom w:val="single" w:sz="6" w:space="0" w:color="auto"/>
              <w:right w:val="single" w:sz="6" w:space="0" w:color="auto"/>
            </w:tcBorders>
          </w:tcPr>
          <w:p w:rsidR="000F70E1" w:rsidRPr="00970765" w:rsidRDefault="000F70E1" w:rsidP="003320C8">
            <w:pPr>
              <w:pStyle w:val="Style9"/>
              <w:keepNext/>
              <w:widowControl/>
              <w:spacing w:line="360" w:lineRule="auto"/>
              <w:ind w:left="244" w:firstLine="567"/>
              <w:rPr>
                <w:rStyle w:val="FontStyle87"/>
                <w:lang w:val="uk-UA" w:eastAsia="uk-UA"/>
              </w:rPr>
            </w:pPr>
            <w:r w:rsidRPr="00970765">
              <w:rPr>
                <w:rStyle w:val="FontStyle87"/>
                <w:lang w:val="uk-UA" w:eastAsia="uk-UA"/>
              </w:rPr>
              <w:t>Номінальний струм якоря</w:t>
            </w:r>
          </w:p>
        </w:tc>
        <w:tc>
          <w:tcPr>
            <w:tcW w:w="3296" w:type="dxa"/>
            <w:tcBorders>
              <w:top w:val="single" w:sz="6" w:space="0" w:color="auto"/>
              <w:left w:val="single" w:sz="6" w:space="0" w:color="auto"/>
              <w:bottom w:val="single" w:sz="6" w:space="0" w:color="auto"/>
              <w:right w:val="single" w:sz="6" w:space="0" w:color="auto"/>
            </w:tcBorders>
          </w:tcPr>
          <w:p w:rsidR="000F70E1" w:rsidRPr="00970765" w:rsidRDefault="000F70E1" w:rsidP="003320C8">
            <w:pPr>
              <w:pStyle w:val="Style9"/>
              <w:keepNext/>
              <w:widowControl/>
              <w:spacing w:line="360" w:lineRule="auto"/>
              <w:ind w:left="752" w:hanging="48"/>
              <w:rPr>
                <w:rStyle w:val="FontStyle87"/>
                <w:lang w:val="uk-UA" w:eastAsia="en-US"/>
              </w:rPr>
            </w:pPr>
            <w:r w:rsidRPr="00970765">
              <w:rPr>
                <w:position w:val="-12"/>
                <w:sz w:val="28"/>
                <w:szCs w:val="28"/>
                <w:lang w:val="uk-UA"/>
              </w:rPr>
              <w:object w:dxaOrig="1160" w:dyaOrig="380">
                <v:shape id="_x0000_i1136" type="#_x0000_t75" style="width:57pt;height:18.75pt" o:ole="">
                  <v:imagedata r:id="rId240" o:title=""/>
                </v:shape>
                <o:OLEObject Type="Embed" ProgID="Equation.DSMT4" ShapeID="_x0000_i1136" DrawAspect="Content" ObjectID="_1605943360" r:id="rId241"/>
              </w:object>
            </w:r>
          </w:p>
        </w:tc>
      </w:tr>
      <w:tr w:rsidR="000F70E1" w:rsidRPr="00970765" w:rsidTr="003320C8">
        <w:tc>
          <w:tcPr>
            <w:tcW w:w="6154" w:type="dxa"/>
            <w:tcBorders>
              <w:top w:val="single" w:sz="6" w:space="0" w:color="auto"/>
              <w:left w:val="single" w:sz="6" w:space="0" w:color="auto"/>
              <w:bottom w:val="single" w:sz="6" w:space="0" w:color="auto"/>
              <w:right w:val="single" w:sz="6" w:space="0" w:color="auto"/>
            </w:tcBorders>
          </w:tcPr>
          <w:p w:rsidR="000F70E1" w:rsidRPr="00970765" w:rsidRDefault="000F70E1" w:rsidP="003320C8">
            <w:pPr>
              <w:pStyle w:val="Style9"/>
              <w:widowControl/>
              <w:spacing w:line="360" w:lineRule="auto"/>
              <w:ind w:left="244" w:firstLine="567"/>
              <w:rPr>
                <w:rStyle w:val="FontStyle87"/>
                <w:lang w:val="uk-UA" w:eastAsia="uk-UA"/>
              </w:rPr>
            </w:pPr>
            <w:r w:rsidRPr="00970765">
              <w:rPr>
                <w:rStyle w:val="FontStyle87"/>
                <w:lang w:val="uk-UA" w:eastAsia="uk-UA"/>
              </w:rPr>
              <w:t>Номінальна напруга якоря</w:t>
            </w:r>
          </w:p>
        </w:tc>
        <w:tc>
          <w:tcPr>
            <w:tcW w:w="3296" w:type="dxa"/>
            <w:tcBorders>
              <w:top w:val="single" w:sz="6" w:space="0" w:color="auto"/>
              <w:left w:val="single" w:sz="6" w:space="0" w:color="auto"/>
              <w:bottom w:val="single" w:sz="6" w:space="0" w:color="auto"/>
              <w:right w:val="single" w:sz="6" w:space="0" w:color="auto"/>
            </w:tcBorders>
          </w:tcPr>
          <w:p w:rsidR="000F70E1" w:rsidRPr="00970765" w:rsidRDefault="000F70E1" w:rsidP="003320C8">
            <w:pPr>
              <w:pStyle w:val="Style9"/>
              <w:widowControl/>
              <w:spacing w:line="360" w:lineRule="auto"/>
              <w:ind w:left="752" w:hanging="48"/>
              <w:rPr>
                <w:rStyle w:val="FontStyle87"/>
                <w:lang w:val="uk-UA" w:eastAsia="uk-UA"/>
              </w:rPr>
            </w:pPr>
            <w:r w:rsidRPr="00970765">
              <w:rPr>
                <w:position w:val="-12"/>
                <w:sz w:val="28"/>
                <w:szCs w:val="28"/>
                <w:lang w:val="uk-UA"/>
              </w:rPr>
              <w:object w:dxaOrig="1280" w:dyaOrig="380">
                <v:shape id="_x0000_i1137" type="#_x0000_t75" style="width:63.75pt;height:18.75pt" o:ole="">
                  <v:imagedata r:id="rId242" o:title=""/>
                </v:shape>
                <o:OLEObject Type="Embed" ProgID="Equation.DSMT4" ShapeID="_x0000_i1137" DrawAspect="Content" ObjectID="_1605943361" r:id="rId243"/>
              </w:object>
            </w:r>
          </w:p>
        </w:tc>
      </w:tr>
      <w:tr w:rsidR="000F70E1" w:rsidRPr="00970765" w:rsidTr="003320C8">
        <w:tc>
          <w:tcPr>
            <w:tcW w:w="6154" w:type="dxa"/>
            <w:tcBorders>
              <w:top w:val="single" w:sz="6" w:space="0" w:color="auto"/>
              <w:left w:val="single" w:sz="6" w:space="0" w:color="auto"/>
              <w:bottom w:val="single" w:sz="6" w:space="0" w:color="auto"/>
              <w:right w:val="single" w:sz="6" w:space="0" w:color="auto"/>
            </w:tcBorders>
          </w:tcPr>
          <w:p w:rsidR="000F70E1" w:rsidRPr="00970765" w:rsidRDefault="000F70E1" w:rsidP="003320C8">
            <w:pPr>
              <w:pStyle w:val="Style9"/>
              <w:widowControl/>
              <w:spacing w:line="360" w:lineRule="auto"/>
              <w:ind w:left="244" w:firstLine="567"/>
              <w:rPr>
                <w:rStyle w:val="FontStyle87"/>
                <w:lang w:val="uk-UA" w:eastAsia="uk-UA"/>
              </w:rPr>
            </w:pPr>
            <w:r w:rsidRPr="00970765">
              <w:rPr>
                <w:rStyle w:val="FontStyle87"/>
                <w:lang w:val="uk-UA" w:eastAsia="uk-UA"/>
              </w:rPr>
              <w:t>Номінальний момент</w:t>
            </w:r>
          </w:p>
        </w:tc>
        <w:tc>
          <w:tcPr>
            <w:tcW w:w="3296" w:type="dxa"/>
            <w:tcBorders>
              <w:top w:val="single" w:sz="6" w:space="0" w:color="auto"/>
              <w:left w:val="single" w:sz="6" w:space="0" w:color="auto"/>
              <w:bottom w:val="single" w:sz="6" w:space="0" w:color="auto"/>
              <w:right w:val="single" w:sz="6" w:space="0" w:color="auto"/>
            </w:tcBorders>
          </w:tcPr>
          <w:p w:rsidR="000F70E1" w:rsidRPr="00970765" w:rsidRDefault="000F70E1" w:rsidP="003320C8">
            <w:pPr>
              <w:pStyle w:val="Style9"/>
              <w:widowControl/>
              <w:spacing w:line="360" w:lineRule="auto"/>
              <w:ind w:left="752" w:hanging="48"/>
              <w:rPr>
                <w:rStyle w:val="FontStyle87"/>
                <w:lang w:val="uk-UA" w:eastAsia="en-US"/>
              </w:rPr>
            </w:pPr>
            <w:r w:rsidRPr="00970765">
              <w:rPr>
                <w:position w:val="-12"/>
                <w:sz w:val="28"/>
                <w:szCs w:val="28"/>
                <w:lang w:val="uk-UA"/>
              </w:rPr>
              <w:object w:dxaOrig="1500" w:dyaOrig="380">
                <v:shape id="_x0000_i1138" type="#_x0000_t75" style="width:75pt;height:18.75pt" o:ole="">
                  <v:imagedata r:id="rId244" o:title=""/>
                </v:shape>
                <o:OLEObject Type="Embed" ProgID="Equation.DSMT4" ShapeID="_x0000_i1138" DrawAspect="Content" ObjectID="_1605943362" r:id="rId245"/>
              </w:object>
            </w:r>
          </w:p>
        </w:tc>
      </w:tr>
      <w:tr w:rsidR="000F70E1" w:rsidRPr="00970765" w:rsidTr="003320C8">
        <w:tc>
          <w:tcPr>
            <w:tcW w:w="6154" w:type="dxa"/>
            <w:tcBorders>
              <w:top w:val="single" w:sz="6" w:space="0" w:color="auto"/>
              <w:left w:val="single" w:sz="6" w:space="0" w:color="auto"/>
              <w:bottom w:val="single" w:sz="6" w:space="0" w:color="auto"/>
              <w:right w:val="single" w:sz="6" w:space="0" w:color="auto"/>
            </w:tcBorders>
          </w:tcPr>
          <w:p w:rsidR="000F70E1" w:rsidRPr="00970765" w:rsidRDefault="000F70E1" w:rsidP="003320C8">
            <w:pPr>
              <w:pStyle w:val="Style14"/>
              <w:widowControl/>
              <w:spacing w:line="360" w:lineRule="auto"/>
              <w:ind w:left="244" w:firstLine="567"/>
              <w:rPr>
                <w:rStyle w:val="FontStyle87"/>
                <w:lang w:val="uk-UA" w:eastAsia="uk-UA"/>
              </w:rPr>
            </w:pPr>
            <w:r w:rsidRPr="00970765">
              <w:rPr>
                <w:rStyle w:val="FontStyle87"/>
                <w:lang w:val="uk-UA" w:eastAsia="uk-UA"/>
              </w:rPr>
              <w:t>Індуктивність якоря</w:t>
            </w:r>
          </w:p>
        </w:tc>
        <w:tc>
          <w:tcPr>
            <w:tcW w:w="3296" w:type="dxa"/>
            <w:tcBorders>
              <w:top w:val="single" w:sz="6" w:space="0" w:color="auto"/>
              <w:left w:val="single" w:sz="6" w:space="0" w:color="auto"/>
              <w:bottom w:val="single" w:sz="6" w:space="0" w:color="auto"/>
              <w:right w:val="single" w:sz="6" w:space="0" w:color="auto"/>
            </w:tcBorders>
          </w:tcPr>
          <w:p w:rsidR="000F70E1" w:rsidRPr="00970765" w:rsidRDefault="000F70E1" w:rsidP="003320C8">
            <w:pPr>
              <w:pStyle w:val="Style55"/>
              <w:widowControl/>
              <w:spacing w:line="360" w:lineRule="auto"/>
              <w:ind w:left="763" w:hanging="48"/>
              <w:jc w:val="both"/>
              <w:rPr>
                <w:rStyle w:val="FontStyle89"/>
                <w:sz w:val="28"/>
                <w:szCs w:val="28"/>
                <w:lang w:val="uk-UA" w:eastAsia="el-GR"/>
              </w:rPr>
            </w:pPr>
            <w:r w:rsidRPr="00970765">
              <w:rPr>
                <w:position w:val="-12"/>
                <w:sz w:val="28"/>
                <w:szCs w:val="28"/>
                <w:lang w:val="uk-UA"/>
              </w:rPr>
              <w:object w:dxaOrig="1540" w:dyaOrig="360">
                <v:shape id="_x0000_i1139" type="#_x0000_t75" style="width:76.5pt;height:18.75pt" o:ole="">
                  <v:imagedata r:id="rId246" o:title=""/>
                </v:shape>
                <o:OLEObject Type="Embed" ProgID="Equation.DSMT4" ShapeID="_x0000_i1139" DrawAspect="Content" ObjectID="_1605943363" r:id="rId247"/>
              </w:object>
            </w:r>
          </w:p>
        </w:tc>
      </w:tr>
      <w:tr w:rsidR="000F70E1" w:rsidRPr="00970765" w:rsidTr="003320C8">
        <w:tc>
          <w:tcPr>
            <w:tcW w:w="6154" w:type="dxa"/>
            <w:tcBorders>
              <w:top w:val="single" w:sz="6" w:space="0" w:color="auto"/>
              <w:left w:val="single" w:sz="6" w:space="0" w:color="auto"/>
              <w:bottom w:val="single" w:sz="6" w:space="0" w:color="auto"/>
              <w:right w:val="single" w:sz="6" w:space="0" w:color="auto"/>
            </w:tcBorders>
          </w:tcPr>
          <w:p w:rsidR="000F70E1" w:rsidRPr="00970765" w:rsidRDefault="000F70E1" w:rsidP="003320C8">
            <w:pPr>
              <w:pStyle w:val="Style14"/>
              <w:widowControl/>
              <w:spacing w:line="360" w:lineRule="auto"/>
              <w:ind w:left="244" w:firstLine="567"/>
              <w:rPr>
                <w:rStyle w:val="FontStyle87"/>
                <w:lang w:val="uk-UA" w:eastAsia="uk-UA"/>
              </w:rPr>
            </w:pPr>
            <w:r w:rsidRPr="00970765">
              <w:rPr>
                <w:rStyle w:val="FontStyle87"/>
                <w:lang w:val="uk-UA" w:eastAsia="uk-UA"/>
              </w:rPr>
              <w:t>Активний опір якоря</w:t>
            </w:r>
          </w:p>
        </w:tc>
        <w:tc>
          <w:tcPr>
            <w:tcW w:w="3296" w:type="dxa"/>
            <w:tcBorders>
              <w:top w:val="single" w:sz="6" w:space="0" w:color="auto"/>
              <w:left w:val="single" w:sz="6" w:space="0" w:color="auto"/>
              <w:bottom w:val="single" w:sz="6" w:space="0" w:color="auto"/>
              <w:right w:val="single" w:sz="6" w:space="0" w:color="auto"/>
            </w:tcBorders>
          </w:tcPr>
          <w:p w:rsidR="000F70E1" w:rsidRPr="00970765" w:rsidRDefault="000F70E1" w:rsidP="003320C8">
            <w:pPr>
              <w:pStyle w:val="Style55"/>
              <w:widowControl/>
              <w:spacing w:line="360" w:lineRule="auto"/>
              <w:ind w:left="773" w:hanging="48"/>
              <w:jc w:val="both"/>
              <w:rPr>
                <w:rStyle w:val="FontStyle89"/>
                <w:sz w:val="28"/>
                <w:szCs w:val="28"/>
                <w:lang w:val="uk-UA" w:eastAsia="en-US"/>
              </w:rPr>
            </w:pPr>
            <w:r w:rsidRPr="00970765">
              <w:rPr>
                <w:position w:val="-12"/>
                <w:sz w:val="28"/>
                <w:szCs w:val="28"/>
                <w:lang w:val="uk-UA"/>
              </w:rPr>
              <w:object w:dxaOrig="1080" w:dyaOrig="360">
                <v:shape id="_x0000_i1140" type="#_x0000_t75" style="width:53.25pt;height:18.75pt" o:ole="">
                  <v:imagedata r:id="rId248" o:title=""/>
                </v:shape>
                <o:OLEObject Type="Embed" ProgID="Equation.DSMT4" ShapeID="_x0000_i1140" DrawAspect="Content" ObjectID="_1605943364" r:id="rId249"/>
              </w:object>
            </w:r>
          </w:p>
        </w:tc>
      </w:tr>
    </w:tbl>
    <w:p w:rsidR="000F70E1" w:rsidRPr="00970765" w:rsidRDefault="000F70E1" w:rsidP="000F70E1">
      <w:pPr>
        <w:pStyle w:val="Style20"/>
        <w:widowControl/>
        <w:spacing w:line="360" w:lineRule="auto"/>
        <w:ind w:left="686" w:right="2592"/>
        <w:rPr>
          <w:sz w:val="28"/>
          <w:szCs w:val="28"/>
          <w:lang w:val="uk-UA"/>
        </w:rPr>
      </w:pPr>
    </w:p>
    <w:p w:rsidR="000F70E1" w:rsidRPr="00970765" w:rsidRDefault="000F70E1" w:rsidP="000F70E1">
      <w:pPr>
        <w:pStyle w:val="1"/>
      </w:pPr>
      <w:r w:rsidRPr="00970765">
        <w:t xml:space="preserve">Основні параметри двигуна </w:t>
      </w:r>
      <w:r w:rsidRPr="00970765">
        <w:rPr>
          <w:i/>
        </w:rPr>
        <w:t>MSK030В</w:t>
      </w:r>
      <w:r w:rsidRPr="00970765">
        <w:t xml:space="preserve"> зведено в табл.4.</w:t>
      </w:r>
    </w:p>
    <w:p w:rsidR="000F70E1" w:rsidRPr="00970765" w:rsidRDefault="000F70E1" w:rsidP="000F70E1">
      <w:pPr>
        <w:pStyle w:val="tablecaption"/>
      </w:pPr>
      <w:r w:rsidRPr="00970765">
        <w:t xml:space="preserve">Таблиця 4 – Основні параметри двигуна </w:t>
      </w:r>
      <w:r w:rsidRPr="00970765">
        <w:rPr>
          <w:i/>
        </w:rPr>
        <w:t>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0F70E1" w:rsidRPr="00970765" w:rsidTr="003320C8">
        <w:tc>
          <w:tcPr>
            <w:tcW w:w="3936" w:type="dxa"/>
            <w:shd w:val="clear" w:color="auto" w:fill="auto"/>
          </w:tcPr>
          <w:p w:rsidR="000F70E1" w:rsidRPr="00970765" w:rsidRDefault="000F70E1" w:rsidP="003320C8">
            <w:pPr>
              <w:pStyle w:val="1"/>
              <w:keepNext/>
            </w:pPr>
            <w:r w:rsidRPr="00970765">
              <w:t>Номінальний струм</w:t>
            </w:r>
          </w:p>
        </w:tc>
        <w:tc>
          <w:tcPr>
            <w:tcW w:w="5476" w:type="dxa"/>
            <w:shd w:val="clear" w:color="auto" w:fill="auto"/>
          </w:tcPr>
          <w:p w:rsidR="000F70E1" w:rsidRPr="00970765" w:rsidRDefault="000F70E1" w:rsidP="003320C8">
            <w:pPr>
              <w:keepNext/>
              <w:spacing w:after="0" w:line="360" w:lineRule="auto"/>
              <w:jc w:val="center"/>
              <w:rPr>
                <w:szCs w:val="28"/>
              </w:rPr>
            </w:pPr>
            <w:r w:rsidRPr="00970765">
              <w:rPr>
                <w:position w:val="-12"/>
                <w:szCs w:val="28"/>
              </w:rPr>
              <w:object w:dxaOrig="1100" w:dyaOrig="380">
                <v:shape id="_x0000_i1141" type="#_x0000_t75" style="width:54.75pt;height:18.75pt" o:ole="">
                  <v:imagedata r:id="rId7" o:title=""/>
                </v:shape>
                <o:OLEObject Type="Embed" ProgID="Equation.DSMT4" ShapeID="_x0000_i1141" DrawAspect="Content" ObjectID="_1605943365" r:id="rId250"/>
              </w:object>
            </w:r>
          </w:p>
        </w:tc>
      </w:tr>
      <w:tr w:rsidR="000F70E1" w:rsidRPr="00970765" w:rsidTr="003320C8">
        <w:tc>
          <w:tcPr>
            <w:tcW w:w="3936" w:type="dxa"/>
            <w:shd w:val="clear" w:color="auto" w:fill="auto"/>
          </w:tcPr>
          <w:p w:rsidR="000F70E1" w:rsidRPr="00970765" w:rsidRDefault="000F70E1" w:rsidP="003320C8">
            <w:pPr>
              <w:pStyle w:val="1"/>
              <w:keepNext/>
            </w:pPr>
            <w:r w:rsidRPr="00970765">
              <w:t>Номінальна напруга</w:t>
            </w:r>
          </w:p>
        </w:tc>
        <w:tc>
          <w:tcPr>
            <w:tcW w:w="5476" w:type="dxa"/>
            <w:shd w:val="clear" w:color="auto" w:fill="auto"/>
          </w:tcPr>
          <w:p w:rsidR="000F70E1" w:rsidRPr="00970765" w:rsidRDefault="000F70E1" w:rsidP="003320C8">
            <w:pPr>
              <w:keepNext/>
              <w:spacing w:after="0" w:line="360" w:lineRule="auto"/>
              <w:jc w:val="center"/>
              <w:rPr>
                <w:szCs w:val="28"/>
              </w:rPr>
            </w:pPr>
            <w:r w:rsidRPr="00970765">
              <w:rPr>
                <w:position w:val="-12"/>
                <w:szCs w:val="28"/>
              </w:rPr>
              <w:object w:dxaOrig="1740" w:dyaOrig="380">
                <v:shape id="_x0000_i1142" type="#_x0000_t75" style="width:86.25pt;height:18.75pt" o:ole="">
                  <v:imagedata r:id="rId9" o:title=""/>
                </v:shape>
                <o:OLEObject Type="Embed" ProgID="Equation.DSMT4" ShapeID="_x0000_i1142" DrawAspect="Content" ObjectID="_1605943366" r:id="rId251"/>
              </w:object>
            </w:r>
          </w:p>
        </w:tc>
      </w:tr>
      <w:tr w:rsidR="000F70E1" w:rsidRPr="00970765" w:rsidTr="003320C8">
        <w:tc>
          <w:tcPr>
            <w:tcW w:w="3936" w:type="dxa"/>
            <w:shd w:val="clear" w:color="auto" w:fill="auto"/>
          </w:tcPr>
          <w:p w:rsidR="000F70E1" w:rsidRPr="00970765" w:rsidRDefault="000F70E1" w:rsidP="003320C8">
            <w:pPr>
              <w:pStyle w:val="1"/>
            </w:pPr>
            <w:r w:rsidRPr="00970765">
              <w:t>Номінальний момент</w:t>
            </w:r>
          </w:p>
        </w:tc>
        <w:tc>
          <w:tcPr>
            <w:tcW w:w="5476" w:type="dxa"/>
            <w:shd w:val="clear" w:color="auto" w:fill="auto"/>
          </w:tcPr>
          <w:p w:rsidR="000F70E1" w:rsidRPr="00970765" w:rsidRDefault="000F70E1" w:rsidP="003320C8">
            <w:pPr>
              <w:pStyle w:val="1"/>
            </w:pPr>
            <w:r w:rsidRPr="00970765">
              <w:object w:dxaOrig="1520" w:dyaOrig="380">
                <v:shape id="_x0000_i1143" type="#_x0000_t75" style="width:76.5pt;height:18.75pt" o:ole="">
                  <v:imagedata r:id="rId11" o:title=""/>
                </v:shape>
                <o:OLEObject Type="Embed" ProgID="Equation.DSMT4" ShapeID="_x0000_i1143" DrawAspect="Content" ObjectID="_1605943367" r:id="rId252"/>
              </w:object>
            </w:r>
            <w:r w:rsidRPr="00970765">
              <w:t xml:space="preserve"> </w:t>
            </w:r>
          </w:p>
        </w:tc>
      </w:tr>
      <w:tr w:rsidR="000F70E1" w:rsidRPr="00970765" w:rsidTr="003320C8">
        <w:tc>
          <w:tcPr>
            <w:tcW w:w="3936" w:type="dxa"/>
            <w:shd w:val="clear" w:color="auto" w:fill="auto"/>
          </w:tcPr>
          <w:p w:rsidR="000F70E1" w:rsidRPr="00970765" w:rsidRDefault="000F70E1" w:rsidP="003320C8">
            <w:pPr>
              <w:pStyle w:val="1"/>
            </w:pPr>
            <w:r w:rsidRPr="00970765">
              <w:t>Опір статора</w:t>
            </w:r>
          </w:p>
        </w:tc>
        <w:tc>
          <w:tcPr>
            <w:tcW w:w="5476" w:type="dxa"/>
            <w:shd w:val="clear" w:color="auto" w:fill="auto"/>
          </w:tcPr>
          <w:p w:rsidR="000F70E1" w:rsidRPr="00970765" w:rsidRDefault="000F70E1" w:rsidP="003320C8">
            <w:pPr>
              <w:pStyle w:val="1"/>
            </w:pPr>
            <w:r w:rsidRPr="00970765">
              <w:object w:dxaOrig="1320" w:dyaOrig="360">
                <v:shape id="_x0000_i1144" type="#_x0000_t75" style="width:65.25pt;height:18.75pt" o:ole="">
                  <v:imagedata r:id="rId13" o:title=""/>
                </v:shape>
                <o:OLEObject Type="Embed" ProgID="Equation.DSMT4" ShapeID="_x0000_i1144" DrawAspect="Content" ObjectID="_1605943368" r:id="rId253"/>
              </w:object>
            </w:r>
            <w:r w:rsidRPr="00970765">
              <w:t xml:space="preserve"> </w:t>
            </w:r>
          </w:p>
        </w:tc>
      </w:tr>
      <w:tr w:rsidR="000F70E1" w:rsidRPr="00970765" w:rsidTr="003320C8">
        <w:tc>
          <w:tcPr>
            <w:tcW w:w="3936" w:type="dxa"/>
            <w:shd w:val="clear" w:color="auto" w:fill="auto"/>
          </w:tcPr>
          <w:p w:rsidR="000F70E1" w:rsidRPr="00970765" w:rsidRDefault="000F70E1" w:rsidP="003320C8">
            <w:pPr>
              <w:pStyle w:val="1"/>
            </w:pPr>
            <w:r w:rsidRPr="00970765">
              <w:t>Індуктивність статора</w:t>
            </w:r>
          </w:p>
        </w:tc>
        <w:tc>
          <w:tcPr>
            <w:tcW w:w="5476" w:type="dxa"/>
            <w:shd w:val="clear" w:color="auto" w:fill="auto"/>
          </w:tcPr>
          <w:p w:rsidR="000F70E1" w:rsidRPr="00970765" w:rsidRDefault="000F70E1" w:rsidP="003320C8">
            <w:pPr>
              <w:spacing w:after="0" w:line="360" w:lineRule="auto"/>
              <w:jc w:val="center"/>
              <w:rPr>
                <w:szCs w:val="28"/>
              </w:rPr>
            </w:pPr>
            <w:r w:rsidRPr="00970765">
              <w:rPr>
                <w:position w:val="-12"/>
                <w:szCs w:val="28"/>
              </w:rPr>
              <w:object w:dxaOrig="1660" w:dyaOrig="360">
                <v:shape id="_x0000_i1145" type="#_x0000_t75" style="width:83.25pt;height:18.75pt" o:ole="">
                  <v:imagedata r:id="rId15" o:title=""/>
                </v:shape>
                <o:OLEObject Type="Embed" ProgID="Equation.DSMT4" ShapeID="_x0000_i1145" DrawAspect="Content" ObjectID="_1605943369" r:id="rId254"/>
              </w:object>
            </w:r>
          </w:p>
        </w:tc>
      </w:tr>
      <w:tr w:rsidR="000F70E1" w:rsidRPr="00970765" w:rsidTr="003320C8">
        <w:tc>
          <w:tcPr>
            <w:tcW w:w="3936" w:type="dxa"/>
            <w:shd w:val="clear" w:color="auto" w:fill="auto"/>
          </w:tcPr>
          <w:p w:rsidR="000F70E1" w:rsidRPr="00970765" w:rsidRDefault="000F70E1" w:rsidP="003320C8">
            <w:pPr>
              <w:pStyle w:val="1"/>
            </w:pPr>
            <w:r w:rsidRPr="00970765">
              <w:t>Момент інерції ротора</w:t>
            </w:r>
          </w:p>
        </w:tc>
        <w:tc>
          <w:tcPr>
            <w:tcW w:w="5476" w:type="dxa"/>
            <w:shd w:val="clear" w:color="auto" w:fill="auto"/>
          </w:tcPr>
          <w:p w:rsidR="000F70E1" w:rsidRPr="00970765" w:rsidRDefault="000F70E1" w:rsidP="003320C8">
            <w:pPr>
              <w:pStyle w:val="1"/>
            </w:pPr>
            <w:r w:rsidRPr="00970765">
              <w:object w:dxaOrig="2180" w:dyaOrig="420">
                <v:shape id="_x0000_i1146" type="#_x0000_t75" style="width:108.75pt;height:21.75pt" o:ole="">
                  <v:imagedata r:id="rId17" o:title=""/>
                </v:shape>
                <o:OLEObject Type="Embed" ProgID="Equation.DSMT4" ShapeID="_x0000_i1146" DrawAspect="Content" ObjectID="_1605943370" r:id="rId255"/>
              </w:object>
            </w:r>
            <w:r w:rsidRPr="00970765">
              <w:t xml:space="preserve"> </w:t>
            </w:r>
          </w:p>
        </w:tc>
      </w:tr>
      <w:tr w:rsidR="000F70E1" w:rsidRPr="00970765" w:rsidTr="003320C8">
        <w:tc>
          <w:tcPr>
            <w:tcW w:w="3936" w:type="dxa"/>
            <w:shd w:val="clear" w:color="auto" w:fill="auto"/>
          </w:tcPr>
          <w:p w:rsidR="000F70E1" w:rsidRPr="00970765" w:rsidRDefault="000F70E1" w:rsidP="003320C8">
            <w:pPr>
              <w:pStyle w:val="1"/>
            </w:pPr>
            <w:r w:rsidRPr="00970765">
              <w:t>Коефіцієнт моменту</w:t>
            </w:r>
          </w:p>
        </w:tc>
        <w:tc>
          <w:tcPr>
            <w:tcW w:w="5476" w:type="dxa"/>
            <w:shd w:val="clear" w:color="auto" w:fill="auto"/>
          </w:tcPr>
          <w:p w:rsidR="000F70E1" w:rsidRPr="00970765" w:rsidRDefault="000F70E1" w:rsidP="003320C8">
            <w:pPr>
              <w:spacing w:after="0" w:line="360" w:lineRule="auto"/>
              <w:jc w:val="center"/>
              <w:rPr>
                <w:szCs w:val="28"/>
              </w:rPr>
            </w:pPr>
            <w:r w:rsidRPr="00970765">
              <w:rPr>
                <w:position w:val="-12"/>
                <w:szCs w:val="28"/>
              </w:rPr>
              <w:object w:dxaOrig="1100" w:dyaOrig="380">
                <v:shape id="_x0000_i1147" type="#_x0000_t75" style="width:54.75pt;height:19.5pt" o:ole="">
                  <v:imagedata r:id="rId19" o:title=""/>
                </v:shape>
                <o:OLEObject Type="Embed" ProgID="Equation.DSMT4" ShapeID="_x0000_i1147" DrawAspect="Content" ObjectID="_1605943371" r:id="rId256"/>
              </w:object>
            </w:r>
          </w:p>
        </w:tc>
      </w:tr>
    </w:tbl>
    <w:p w:rsidR="000F70E1" w:rsidRPr="00970765" w:rsidRDefault="000F70E1" w:rsidP="000F70E1">
      <w:pPr>
        <w:pStyle w:val="1"/>
      </w:pPr>
      <w:r w:rsidRPr="00970765">
        <w:br w:type="page"/>
      </w:r>
    </w:p>
    <w:p w:rsidR="000F70E1" w:rsidRPr="00970765" w:rsidRDefault="000F70E1" w:rsidP="000F70E1">
      <w:pPr>
        <w:pStyle w:val="Heading1"/>
        <w:numPr>
          <w:ilvl w:val="0"/>
          <w:numId w:val="37"/>
        </w:numPr>
        <w:spacing w:before="480" w:after="240"/>
        <w:ind w:left="0" w:firstLine="0"/>
        <w:jc w:val="center"/>
      </w:pPr>
      <w:bookmarkStart w:id="203" w:name="_Toc532032281"/>
      <w:r w:rsidRPr="00970765">
        <w:lastRenderedPageBreak/>
        <w:t>Експериментальне дослідження та моделювання електромеханічного об’єкту</w:t>
      </w:r>
      <w:bookmarkEnd w:id="203"/>
    </w:p>
    <w:p w:rsidR="000F70E1" w:rsidRPr="00970765" w:rsidRDefault="000F70E1" w:rsidP="000F70E1">
      <w:pPr>
        <w:spacing w:after="0" w:line="240" w:lineRule="auto"/>
        <w:rPr>
          <w:color w:val="FFFFFF" w:themeColor="background1"/>
          <w:sz w:val="16"/>
          <w:szCs w:val="16"/>
        </w:rPr>
      </w:pPr>
      <w:r w:rsidRPr="00970765">
        <w:rPr>
          <w:color w:val="FFFFFF" w:themeColor="background1"/>
          <w:sz w:val="16"/>
          <w:szCs w:val="16"/>
        </w:rPr>
        <w:fldChar w:fldCharType="begin"/>
      </w:r>
      <w:r w:rsidRPr="00970765">
        <w:rPr>
          <w:color w:val="FFFFFF" w:themeColor="background1"/>
          <w:sz w:val="16"/>
          <w:szCs w:val="16"/>
        </w:rPr>
        <w:instrText xml:space="preserve"> MACROBUTTON MTEditEquationSection2 </w:instrText>
      </w:r>
      <w:r w:rsidRPr="00970765">
        <w:rPr>
          <w:rStyle w:val="MTEquationSection"/>
          <w:color w:val="FFFFFF" w:themeColor="background1"/>
          <w:sz w:val="16"/>
          <w:szCs w:val="16"/>
        </w:rPr>
        <w:instrText>Equation Chapter (Next) Section 5</w:instrText>
      </w:r>
      <w:r w:rsidRPr="00970765">
        <w:rPr>
          <w:color w:val="FFFFFF" w:themeColor="background1"/>
          <w:sz w:val="16"/>
          <w:szCs w:val="16"/>
        </w:rPr>
        <w:fldChar w:fldCharType="begin"/>
      </w:r>
      <w:r w:rsidRPr="00970765">
        <w:rPr>
          <w:color w:val="FFFFFF" w:themeColor="background1"/>
          <w:sz w:val="16"/>
          <w:szCs w:val="16"/>
        </w:rPr>
        <w:instrText xml:space="preserve"> SEQ MTEqn \r \h \* MERGEFORMAT </w:instrText>
      </w:r>
      <w:r w:rsidRPr="00970765">
        <w:rPr>
          <w:color w:val="FFFFFF" w:themeColor="background1"/>
          <w:sz w:val="16"/>
          <w:szCs w:val="16"/>
        </w:rPr>
        <w:fldChar w:fldCharType="end"/>
      </w:r>
      <w:r w:rsidRPr="00970765">
        <w:rPr>
          <w:color w:val="FFFFFF" w:themeColor="background1"/>
          <w:sz w:val="16"/>
          <w:szCs w:val="16"/>
        </w:rPr>
        <w:fldChar w:fldCharType="begin"/>
      </w:r>
      <w:r w:rsidRPr="00970765">
        <w:rPr>
          <w:color w:val="FFFFFF" w:themeColor="background1"/>
          <w:sz w:val="16"/>
          <w:szCs w:val="16"/>
        </w:rPr>
        <w:instrText xml:space="preserve"> SEQ MTSec \r 5 \h \* MERGEFORMAT </w:instrText>
      </w:r>
      <w:r w:rsidRPr="00970765">
        <w:rPr>
          <w:color w:val="FFFFFF" w:themeColor="background1"/>
          <w:sz w:val="16"/>
          <w:szCs w:val="16"/>
        </w:rPr>
        <w:fldChar w:fldCharType="end"/>
      </w:r>
      <w:r w:rsidRPr="00970765">
        <w:rPr>
          <w:color w:val="FFFFFF" w:themeColor="background1"/>
          <w:sz w:val="16"/>
          <w:szCs w:val="16"/>
        </w:rPr>
        <w:fldChar w:fldCharType="begin"/>
      </w:r>
      <w:r w:rsidRPr="00970765">
        <w:rPr>
          <w:color w:val="FFFFFF" w:themeColor="background1"/>
          <w:sz w:val="16"/>
          <w:szCs w:val="16"/>
        </w:rPr>
        <w:instrText xml:space="preserve"> SEQ MTChap \h \* MERGEFORMAT </w:instrText>
      </w:r>
      <w:r w:rsidRPr="00970765">
        <w:rPr>
          <w:color w:val="FFFFFF" w:themeColor="background1"/>
          <w:sz w:val="16"/>
          <w:szCs w:val="16"/>
        </w:rPr>
        <w:fldChar w:fldCharType="end"/>
      </w:r>
      <w:r w:rsidRPr="00970765">
        <w:rPr>
          <w:color w:val="FFFFFF" w:themeColor="background1"/>
          <w:sz w:val="16"/>
          <w:szCs w:val="16"/>
        </w:rPr>
        <w:fldChar w:fldCharType="end"/>
      </w:r>
    </w:p>
    <w:p w:rsidR="000F70E1" w:rsidRPr="00970765" w:rsidRDefault="000F70E1" w:rsidP="000F70E1">
      <w:pPr>
        <w:pStyle w:val="Heading2"/>
      </w:pPr>
      <w:bookmarkStart w:id="204" w:name="_Toc532032282"/>
      <w:r w:rsidRPr="00970765">
        <w:t>5.1</w:t>
      </w:r>
      <w:r w:rsidRPr="00970765">
        <w:tab/>
        <w:t>Визначення величин параметрів механічної частини</w:t>
      </w:r>
      <w:bookmarkEnd w:id="204"/>
    </w:p>
    <w:p w:rsidR="000F70E1" w:rsidRPr="00970765" w:rsidRDefault="000F70E1" w:rsidP="000F70E1">
      <w:pPr>
        <w:pStyle w:val="1"/>
      </w:pPr>
      <w:r w:rsidRPr="00970765">
        <w:t xml:space="preserve">Для визначення параметрів моделі механічної частини можливо застосувати канали керування моментами </w:t>
      </w:r>
      <w:r w:rsidRPr="00970765">
        <w:rPr>
          <w:color w:val="000000"/>
          <w:position w:val="-4"/>
        </w:rPr>
        <w:object w:dxaOrig="340" w:dyaOrig="279">
          <v:shape id="_x0000_i1148" type="#_x0000_t75" style="width:17.25pt;height:14.25pt" o:ole="">
            <v:imagedata r:id="rId257" o:title=""/>
          </v:shape>
          <o:OLEObject Type="Embed" ProgID="Equation.DSMT4" ShapeID="_x0000_i1148" DrawAspect="Content" ObjectID="_1605943372" r:id="rId258"/>
        </w:object>
      </w:r>
      <w:r w:rsidRPr="00970765">
        <w:t xml:space="preserve"> та </w:t>
      </w:r>
      <w:r w:rsidRPr="00970765">
        <w:rPr>
          <w:color w:val="000000"/>
          <w:position w:val="-12"/>
        </w:rPr>
        <w:object w:dxaOrig="420" w:dyaOrig="380">
          <v:shape id="_x0000_i1149" type="#_x0000_t75" style="width:20.25pt;height:18.75pt" o:ole="">
            <v:imagedata r:id="rId259" o:title=""/>
          </v:shape>
          <o:OLEObject Type="Embed" ProgID="Equation.DSMT4" ShapeID="_x0000_i1149" DrawAspect="Content" ObjectID="_1605943373" r:id="rId260"/>
        </w:object>
      </w:r>
      <w:r w:rsidRPr="00970765">
        <w:rPr>
          <w:color w:val="000000"/>
        </w:rPr>
        <w:t xml:space="preserve"> системи керування навантажувальною установкою</w:t>
      </w:r>
      <w:r w:rsidRPr="00970765">
        <w:t xml:space="preserve">. Наприклад, при постійному </w:t>
      </w:r>
      <w:r w:rsidRPr="00970765">
        <w:rPr>
          <w:color w:val="000000"/>
          <w:position w:val="-12"/>
        </w:rPr>
        <w:object w:dxaOrig="420" w:dyaOrig="380">
          <v:shape id="_x0000_i1150" type="#_x0000_t75" style="width:20.25pt;height:18.75pt" o:ole="">
            <v:imagedata r:id="rId261" o:title=""/>
          </v:shape>
          <o:OLEObject Type="Embed" ProgID="Equation.DSMT4" ShapeID="_x0000_i1150" DrawAspect="Content" ObjectID="_1605943374" r:id="rId262"/>
        </w:object>
      </w:r>
      <w:r w:rsidRPr="00970765">
        <w:t xml:space="preserve">, нульовому </w:t>
      </w:r>
      <w:r w:rsidRPr="00970765">
        <w:rPr>
          <w:color w:val="000000"/>
          <w:position w:val="-4"/>
        </w:rPr>
        <w:object w:dxaOrig="340" w:dyaOrig="279">
          <v:shape id="_x0000_i1151" type="#_x0000_t75" style="width:17.25pt;height:14.25pt" o:ole="">
            <v:imagedata r:id="rId263" o:title=""/>
          </v:shape>
          <o:OLEObject Type="Embed" ProgID="Equation.DSMT4" ShapeID="_x0000_i1151" DrawAspect="Content" ObjectID="_1605943375" r:id="rId264"/>
        </w:object>
      </w:r>
      <w:r w:rsidRPr="00970765">
        <w:t xml:space="preserve"> та нехтовно малими </w:t>
      </w:r>
      <w:r w:rsidRPr="00970765">
        <w:rPr>
          <w:color w:val="000000"/>
          <w:position w:val="-12"/>
        </w:rPr>
        <w:object w:dxaOrig="420" w:dyaOrig="380">
          <v:shape id="_x0000_i1152" type="#_x0000_t75" style="width:21pt;height:18.75pt" o:ole="">
            <v:imagedata r:id="rId265" o:title=""/>
          </v:shape>
          <o:OLEObject Type="Embed" ProgID="Equation.DSMT4" ShapeID="_x0000_i1152" DrawAspect="Content" ObjectID="_1605943376" r:id="rId266"/>
        </w:object>
      </w:r>
      <w:r w:rsidRPr="00970765">
        <w:t xml:space="preserve"> та </w:t>
      </w:r>
      <w:r w:rsidRPr="00970765">
        <w:rPr>
          <w:color w:val="000000"/>
          <w:position w:val="-12"/>
        </w:rPr>
        <w:object w:dxaOrig="420" w:dyaOrig="380">
          <v:shape id="_x0000_i1153" type="#_x0000_t75" style="width:20.25pt;height:18.75pt" o:ole="">
            <v:imagedata r:id="rId267" o:title=""/>
          </v:shape>
          <o:OLEObject Type="Embed" ProgID="Equation.DSMT4" ShapeID="_x0000_i1153" DrawAspect="Content" ObjectID="_1605943377" r:id="rId268"/>
        </w:object>
      </w:r>
      <w:r w:rsidRPr="00970765">
        <w:t xml:space="preserve"> з рівняння </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2500" w:dyaOrig="720">
          <v:shape id="_x0000_i1154" type="#_x0000_t75" style="width:123.75pt;height:36.75pt" o:ole="">
            <v:imagedata r:id="rId269" o:title=""/>
          </v:shape>
          <o:OLEObject Type="Embed" ProgID="Equation.DSMT4" ShapeID="_x0000_i1154" DrawAspect="Content" ObjectID="_1605943378" r:id="rId270"/>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5</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1</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0F70E1" w:rsidRPr="00970765" w:rsidRDefault="000F70E1" w:rsidP="000F70E1">
      <w:pPr>
        <w:pStyle w:val="1"/>
      </w:pPr>
      <w:r w:rsidRPr="00970765">
        <w:t xml:space="preserve">встановлюємо, що </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28"/>
          <w:sz w:val="26"/>
          <w:szCs w:val="26"/>
        </w:rPr>
        <w:object w:dxaOrig="1460" w:dyaOrig="720">
          <v:shape id="_x0000_i1155" type="#_x0000_t75" style="width:72.75pt;height:36.75pt" o:ole="">
            <v:imagedata r:id="rId271" o:title=""/>
          </v:shape>
          <o:OLEObject Type="Embed" ProgID="Equation.DSMT4" ShapeID="_x0000_i1155" DrawAspect="Content" ObjectID="_1605943379" r:id="rId272"/>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205" w:name="ZEqnNum630402"/>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5</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2</w:instrText>
      </w:r>
      <w:r w:rsidRPr="00970765">
        <w:rPr>
          <w:rFonts w:cs="Times New Roman"/>
          <w:sz w:val="26"/>
          <w:szCs w:val="26"/>
        </w:rPr>
        <w:fldChar w:fldCharType="end"/>
      </w:r>
      <w:r w:rsidRPr="00970765">
        <w:rPr>
          <w:rFonts w:cs="Times New Roman"/>
          <w:sz w:val="26"/>
          <w:szCs w:val="26"/>
        </w:rPr>
        <w:instrText>)</w:instrText>
      </w:r>
      <w:bookmarkEnd w:id="205"/>
      <w:r w:rsidRPr="00970765">
        <w:rPr>
          <w:rFonts w:cs="Times New Roman"/>
          <w:sz w:val="26"/>
          <w:szCs w:val="26"/>
        </w:rPr>
        <w:fldChar w:fldCharType="end"/>
      </w:r>
    </w:p>
    <w:p w:rsidR="000F70E1" w:rsidRPr="00970765" w:rsidRDefault="000F70E1" w:rsidP="000F70E1">
      <w:pPr>
        <w:pStyle w:val="1"/>
      </w:pPr>
      <w:r w:rsidRPr="00970765">
        <w:t xml:space="preserve">Графічне трактування змінних в </w:t>
      </w:r>
      <w:r w:rsidRPr="00970765">
        <w:fldChar w:fldCharType="begin"/>
      </w:r>
      <w:r w:rsidRPr="00970765">
        <w:instrText xml:space="preserve"> GOTOBUTTON ZEqnNum630402  \* MERGEFORMAT </w:instrText>
      </w:r>
      <w:r w:rsidRPr="00970765">
        <w:fldChar w:fldCharType="begin"/>
      </w:r>
      <w:r w:rsidRPr="00970765">
        <w:instrText xml:space="preserve"> REF ZEqnNum630402 \* Charformat \! \* MERGEFORMAT </w:instrText>
      </w:r>
      <w:r w:rsidRPr="00970765">
        <w:fldChar w:fldCharType="separate"/>
      </w:r>
      <w:r w:rsidRPr="009D4FFD">
        <w:instrText>(5.2)</w:instrText>
      </w:r>
      <w:r w:rsidRPr="00970765">
        <w:fldChar w:fldCharType="end"/>
      </w:r>
      <w:r w:rsidRPr="00970765">
        <w:fldChar w:fldCharType="end"/>
      </w:r>
      <w:r w:rsidRPr="00970765">
        <w:t xml:space="preserve"> показано на рис.5.2.</w:t>
      </w:r>
    </w:p>
    <w:p w:rsidR="000F70E1" w:rsidRPr="00970765" w:rsidRDefault="000F70E1" w:rsidP="000F70E1">
      <w:pPr>
        <w:pStyle w:val="diplomapictures"/>
        <w:rPr>
          <w:noProof w:val="0"/>
        </w:rPr>
      </w:pPr>
      <w:r w:rsidRPr="00970765">
        <w:rPr>
          <w:noProof w:val="0"/>
        </w:rPr>
        <w:object w:dxaOrig="5764" w:dyaOrig="3413">
          <v:shape id="_x0000_i1156" type="#_x0000_t75" style="width:4in;height:171pt" o:ole="">
            <v:imagedata r:id="rId273" o:title=""/>
          </v:shape>
          <o:OLEObject Type="Embed" ProgID="Visio.Drawing.11" ShapeID="_x0000_i1156" DrawAspect="Content" ObjectID="_1605943380" r:id="rId274"/>
        </w:object>
      </w:r>
    </w:p>
    <w:p w:rsidR="000F70E1" w:rsidRPr="00970765" w:rsidRDefault="000F70E1" w:rsidP="000F70E1">
      <w:pPr>
        <w:pStyle w:val="diplomapictures"/>
        <w:rPr>
          <w:noProof w:val="0"/>
        </w:rPr>
      </w:pPr>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5</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1</w:t>
      </w:r>
      <w:r w:rsidRPr="00970765">
        <w:rPr>
          <w:noProof w:val="0"/>
        </w:rPr>
        <w:fldChar w:fldCharType="end"/>
      </w:r>
      <w:del w:id="206" w:author="Пользователь Windows" w:date="2018-12-08T09:09:00Z">
        <w:r w:rsidRPr="00970765" w:rsidDel="0040770A">
          <w:rPr>
            <w:noProof w:val="0"/>
          </w:rPr>
          <w:fldChar w:fldCharType="begin"/>
        </w:r>
        <w:r w:rsidRPr="00970765" w:rsidDel="0040770A">
          <w:rPr>
            <w:noProof w:val="0"/>
          </w:rPr>
          <w:delInstrText xml:space="preserve"> STYLEREF 1 \s </w:delInstrText>
        </w:r>
        <w:r w:rsidRPr="00970765" w:rsidDel="0040770A">
          <w:rPr>
            <w:noProof w:val="0"/>
          </w:rPr>
          <w:fldChar w:fldCharType="separate"/>
        </w:r>
        <w:r w:rsidRPr="00970765" w:rsidDel="0040770A">
          <w:delText>5</w:delText>
        </w:r>
        <w:r w:rsidRPr="00970765" w:rsidDel="0040770A">
          <w:rPr>
            <w:noProof w:val="0"/>
          </w:rPr>
          <w:fldChar w:fldCharType="end"/>
        </w:r>
        <w:r w:rsidRPr="00970765" w:rsidDel="0040770A">
          <w:rPr>
            <w:noProof w:val="0"/>
          </w:rPr>
          <w:delText>.</w:delText>
        </w:r>
        <w:r w:rsidRPr="00970765" w:rsidDel="0040770A">
          <w:rPr>
            <w:noProof w:val="0"/>
          </w:rPr>
          <w:fldChar w:fldCharType="begin"/>
        </w:r>
        <w:r w:rsidRPr="00970765" w:rsidDel="0040770A">
          <w:rPr>
            <w:noProof w:val="0"/>
          </w:rPr>
          <w:delInstrText xml:space="preserve"> SEQ Figure \* ARABIC \s 1 </w:delInstrText>
        </w:r>
        <w:r w:rsidRPr="00970765" w:rsidDel="0040770A">
          <w:rPr>
            <w:noProof w:val="0"/>
          </w:rPr>
          <w:fldChar w:fldCharType="separate"/>
        </w:r>
        <w:r w:rsidRPr="00970765" w:rsidDel="0040770A">
          <w:delText>1</w:delText>
        </w:r>
        <w:r w:rsidRPr="00970765" w:rsidDel="0040770A">
          <w:rPr>
            <w:noProof w:val="0"/>
          </w:rPr>
          <w:fldChar w:fldCharType="end"/>
        </w:r>
      </w:del>
      <w:r w:rsidRPr="00970765">
        <w:rPr>
          <w:noProof w:val="0"/>
        </w:rPr>
        <w:t xml:space="preserve"> – Графічне зображення тесту для розрахунку моменту інерції</w:t>
      </w:r>
    </w:p>
    <w:p w:rsidR="000F70E1" w:rsidRPr="00970765" w:rsidRDefault="000F70E1" w:rsidP="000F70E1">
      <w:pPr>
        <w:pStyle w:val="1"/>
      </w:pPr>
      <w:r w:rsidRPr="00970765">
        <w:t xml:space="preserve">Експериментальні результати тесту для визначення  показані на </w:t>
      </w:r>
      <w:del w:id="207" w:author="Пользователь Windows" w:date="2018-12-08T00:51:00Z">
        <w:r w:rsidRPr="00970765" w:rsidDel="005A1E82">
          <w:delText>(</w:delText>
        </w:r>
      </w:del>
      <w:r w:rsidRPr="00970765">
        <w:t>рис.</w:t>
      </w:r>
      <w:ins w:id="208" w:author="Пользователь Windows" w:date="2018-12-08T00:50:00Z">
        <w:r w:rsidRPr="00970765">
          <w:t xml:space="preserve"> </w:t>
        </w:r>
        <w:r w:rsidRPr="00970765">
          <w:fldChar w:fldCharType="begin"/>
        </w:r>
        <w:r w:rsidRPr="00970765">
          <w:instrText xml:space="preserve"> REF _Ref531993576 \h </w:instrText>
        </w:r>
      </w:ins>
      <w:r w:rsidRPr="00970765">
        <w:instrText xml:space="preserve"> \* MERGEFORMAT </w:instrText>
      </w:r>
      <w:r w:rsidRPr="00970765">
        <w:fldChar w:fldCharType="separate"/>
      </w:r>
      <w:r>
        <w:rPr>
          <w:noProof/>
          <w:lang w:val="ru-RU" w:eastAsia="ru-RU"/>
        </w:rPr>
        <w:drawing>
          <wp:inline distT="0" distB="0" distL="0" distR="0">
            <wp:extent cx="5943600" cy="443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r w:rsidRPr="00970765">
        <w:rPr>
          <w:rPrChange w:id="209" w:author="Пользователь Windows" w:date="2018-12-08T00:49:00Z">
            <w:rPr>
              <w:highlight w:val="darkCyan"/>
            </w:rPr>
          </w:rPrChange>
        </w:rPr>
        <w:t xml:space="preserve">Рисунок </w:t>
      </w:r>
      <w:r>
        <w:rPr>
          <w:noProof/>
        </w:rPr>
        <w:t>5</w:t>
      </w:r>
      <w:r w:rsidRPr="00970765">
        <w:t>.</w:t>
      </w:r>
      <w:r>
        <w:rPr>
          <w:noProof/>
        </w:rPr>
        <w:t>2</w:t>
      </w:r>
      <w:ins w:id="210" w:author="Пользователь Windows" w:date="2018-12-08T00:50:00Z">
        <w:r w:rsidRPr="00970765">
          <w:fldChar w:fldCharType="end"/>
        </w:r>
      </w:ins>
      <w:del w:id="211" w:author="Пользователь Windows" w:date="2018-12-08T00:50:00Z">
        <w:r w:rsidRPr="00970765" w:rsidDel="005A1E82">
          <w:delText>5</w:delText>
        </w:r>
      </w:del>
      <w:del w:id="212" w:author="Пользователь Windows" w:date="2018-12-08T00:49:00Z">
        <w:r w:rsidRPr="00970765" w:rsidDel="005A1E82">
          <w:delText>.2).</w:delText>
        </w:r>
      </w:del>
      <w:r w:rsidRPr="00970765">
        <w:t xml:space="preserve"> Експеримент полягає у визначенні швидкості через напругу, яка прикладається до двигуна при відпрацюванні заданого моменту.</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34"/>
          <w:sz w:val="26"/>
          <w:szCs w:val="26"/>
        </w:rPr>
        <w:object w:dxaOrig="3360" w:dyaOrig="1100">
          <v:shape id="_x0000_i1157" type="#_x0000_t75" style="width:167.25pt;height:57pt" o:ole="">
            <v:imagedata r:id="rId276" o:title=""/>
          </v:shape>
          <o:OLEObject Type="Embed" ProgID="Equation.DSMT4" ShapeID="_x0000_i1157" DrawAspect="Content" ObjectID="_1605943381" r:id="rId277"/>
        </w:object>
      </w:r>
      <w:r w:rsidRPr="00970765">
        <w:rPr>
          <w:rFonts w:cs="Times New Roman"/>
          <w:sz w:val="26"/>
          <w:szCs w:val="26"/>
        </w:rPr>
        <w:t>,</w: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5</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3</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0F70E1" w:rsidRPr="00970765" w:rsidRDefault="000F70E1" w:rsidP="000F70E1">
      <w:pPr>
        <w:pStyle w:val="1"/>
      </w:pPr>
      <w:r w:rsidRPr="00970765">
        <w:lastRenderedPageBreak/>
        <w:t xml:space="preserve">де </w:t>
      </w:r>
      <w:r w:rsidRPr="00970765">
        <w:rPr>
          <w:position w:val="-12"/>
        </w:rPr>
        <w:object w:dxaOrig="1280" w:dyaOrig="380">
          <v:shape id="_x0000_i1158" type="#_x0000_t75" style="width:63.75pt;height:18.75pt" o:ole="">
            <v:imagedata r:id="rId278" o:title=""/>
          </v:shape>
          <o:OLEObject Type="Embed" ProgID="Equation.DSMT4" ShapeID="_x0000_i1158" DrawAspect="Content" ObjectID="_1605943382" r:id="rId279"/>
        </w:object>
      </w:r>
      <w:r w:rsidRPr="00970765">
        <w:t xml:space="preserve"> – швидкість на початку і в кінці розгону та час, що відповідає швидкості – числові значення, отримані з осцилограми на рис.5.9.</w:t>
      </w:r>
    </w:p>
    <w:p w:rsidR="000F70E1" w:rsidRPr="00970765" w:rsidRDefault="000F70E1" w:rsidP="000F70E1">
      <w:pPr>
        <w:pStyle w:val="1"/>
      </w:pPr>
    </w:p>
    <w:bookmarkStart w:id="213" w:name="_Ref531993576"/>
    <w:p w:rsidR="000F70E1" w:rsidRPr="00970765" w:rsidRDefault="000F70E1" w:rsidP="000F70E1">
      <w:pPr>
        <w:pStyle w:val="diplomapictures"/>
        <w:pPrChange w:id="214" w:author="Пользователь Windows" w:date="2018-12-08T00:49:00Z">
          <w:pPr>
            <w:pStyle w:val="Caption"/>
          </w:pPr>
        </w:pPrChange>
      </w:pPr>
      <w:r w:rsidRPr="00970765">
        <w:rPr>
          <w:noProof w:val="0"/>
        </w:rPr>
        <w:object w:dxaOrig="11285" w:dyaOrig="8468">
          <v:shape id="_x0000_i1159" type="#_x0000_t75" style="width:468pt;height:349.5pt" o:ole="">
            <v:imagedata r:id="rId280" o:title=""/>
          </v:shape>
          <o:OLEObject Type="Embed" ProgID="Visio.Drawing.11" ShapeID="_x0000_i1159" DrawAspect="Content" ObjectID="_1605943383" r:id="rId281"/>
        </w:object>
      </w:r>
      <w:r w:rsidRPr="00970765">
        <w:rPr>
          <w:noProof w:val="0"/>
          <w:rPrChange w:id="215" w:author="Пользователь Windows" w:date="2018-12-08T00:49:00Z">
            <w:rPr>
              <w:i w:val="0"/>
              <w:iCs w:val="0"/>
              <w:highlight w:val="darkCyan"/>
            </w:rPr>
          </w:rPrChange>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5</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2</w:t>
      </w:r>
      <w:r w:rsidRPr="00970765">
        <w:rPr>
          <w:noProof w:val="0"/>
        </w:rPr>
        <w:fldChar w:fldCharType="end"/>
      </w:r>
      <w:del w:id="216" w:author="Пользователь Windows" w:date="2018-12-08T09:09:00Z">
        <w:r w:rsidRPr="00970765" w:rsidDel="0040770A">
          <w:rPr>
            <w:noProof w:val="0"/>
            <w:rPrChange w:id="217" w:author="Пользователь Windows" w:date="2018-12-08T00:49:00Z">
              <w:rPr>
                <w:i w:val="0"/>
                <w:iCs w:val="0"/>
                <w:highlight w:val="darkCyan"/>
              </w:rPr>
            </w:rPrChange>
          </w:rPr>
          <w:fldChar w:fldCharType="begin"/>
        </w:r>
        <w:r w:rsidRPr="00970765" w:rsidDel="0040770A">
          <w:rPr>
            <w:noProof w:val="0"/>
            <w:rPrChange w:id="218" w:author="Пользователь Windows" w:date="2018-12-08T00:49:00Z">
              <w:rPr>
                <w:i w:val="0"/>
                <w:iCs w:val="0"/>
                <w:highlight w:val="darkCyan"/>
              </w:rPr>
            </w:rPrChange>
          </w:rPr>
          <w:delInstrText xml:space="preserve"> STYLEREF 1 \s </w:delInstrText>
        </w:r>
        <w:r w:rsidRPr="00970765" w:rsidDel="0040770A">
          <w:rPr>
            <w:noProof w:val="0"/>
            <w:rPrChange w:id="219" w:author="Пользователь Windows" w:date="2018-12-08T00:49:00Z">
              <w:rPr>
                <w:i w:val="0"/>
                <w:iCs w:val="0"/>
                <w:highlight w:val="darkCyan"/>
              </w:rPr>
            </w:rPrChange>
          </w:rPr>
          <w:fldChar w:fldCharType="separate"/>
        </w:r>
        <w:r w:rsidRPr="00970765" w:rsidDel="0040770A">
          <w:rPr>
            <w:noProof w:val="0"/>
            <w:rPrChange w:id="220" w:author="Пользователь Windows" w:date="2018-12-08T00:49:00Z">
              <w:rPr>
                <w:i w:val="0"/>
                <w:iCs w:val="0"/>
                <w:highlight w:val="darkCyan"/>
              </w:rPr>
            </w:rPrChange>
          </w:rPr>
          <w:delText>5</w:delText>
        </w:r>
        <w:r w:rsidRPr="00970765" w:rsidDel="0040770A">
          <w:rPr>
            <w:noProof w:val="0"/>
            <w:rPrChange w:id="221" w:author="Пользователь Windows" w:date="2018-12-08T00:49:00Z">
              <w:rPr>
                <w:i w:val="0"/>
                <w:iCs w:val="0"/>
                <w:highlight w:val="darkCyan"/>
              </w:rPr>
            </w:rPrChange>
          </w:rPr>
          <w:fldChar w:fldCharType="end"/>
        </w:r>
        <w:r w:rsidRPr="00970765" w:rsidDel="0040770A">
          <w:rPr>
            <w:noProof w:val="0"/>
            <w:rPrChange w:id="222" w:author="Пользователь Windows" w:date="2018-12-08T00:49:00Z">
              <w:rPr>
                <w:i w:val="0"/>
                <w:iCs w:val="0"/>
                <w:highlight w:val="darkCyan"/>
              </w:rPr>
            </w:rPrChange>
          </w:rPr>
          <w:delText>.</w:delText>
        </w:r>
        <w:r w:rsidRPr="00970765" w:rsidDel="0040770A">
          <w:rPr>
            <w:noProof w:val="0"/>
            <w:rPrChange w:id="223" w:author="Пользователь Windows" w:date="2018-12-08T00:49:00Z">
              <w:rPr>
                <w:i w:val="0"/>
                <w:iCs w:val="0"/>
                <w:highlight w:val="darkCyan"/>
              </w:rPr>
            </w:rPrChange>
          </w:rPr>
          <w:fldChar w:fldCharType="begin"/>
        </w:r>
        <w:r w:rsidRPr="00970765" w:rsidDel="0040770A">
          <w:rPr>
            <w:noProof w:val="0"/>
            <w:rPrChange w:id="224" w:author="Пользователь Windows" w:date="2018-12-08T00:49:00Z">
              <w:rPr>
                <w:i w:val="0"/>
                <w:iCs w:val="0"/>
                <w:highlight w:val="darkCyan"/>
              </w:rPr>
            </w:rPrChange>
          </w:rPr>
          <w:delInstrText xml:space="preserve"> SEQ Figure \* ARABIC \s 1 </w:delInstrText>
        </w:r>
        <w:r w:rsidRPr="00970765" w:rsidDel="0040770A">
          <w:rPr>
            <w:noProof w:val="0"/>
            <w:rPrChange w:id="225" w:author="Пользователь Windows" w:date="2018-12-08T00:49:00Z">
              <w:rPr>
                <w:i w:val="0"/>
                <w:iCs w:val="0"/>
                <w:highlight w:val="darkCyan"/>
              </w:rPr>
            </w:rPrChange>
          </w:rPr>
          <w:fldChar w:fldCharType="separate"/>
        </w:r>
        <w:r w:rsidRPr="00970765" w:rsidDel="0040770A">
          <w:rPr>
            <w:noProof w:val="0"/>
            <w:rPrChange w:id="226" w:author="Пользователь Windows" w:date="2018-12-08T00:49:00Z">
              <w:rPr>
                <w:i w:val="0"/>
                <w:iCs w:val="0"/>
                <w:highlight w:val="darkCyan"/>
              </w:rPr>
            </w:rPrChange>
          </w:rPr>
          <w:delText>2</w:delText>
        </w:r>
        <w:r w:rsidRPr="00970765" w:rsidDel="0040770A">
          <w:rPr>
            <w:noProof w:val="0"/>
            <w:rPrChange w:id="227" w:author="Пользователь Windows" w:date="2018-12-08T00:49:00Z">
              <w:rPr>
                <w:i w:val="0"/>
                <w:iCs w:val="0"/>
                <w:highlight w:val="darkCyan"/>
              </w:rPr>
            </w:rPrChange>
          </w:rPr>
          <w:fldChar w:fldCharType="end"/>
        </w:r>
      </w:del>
      <w:bookmarkEnd w:id="213"/>
      <w:r w:rsidRPr="00970765">
        <w:rPr>
          <w:noProof w:val="0"/>
          <w:rPrChange w:id="228" w:author="Пользователь Windows" w:date="2018-12-08T00:49:00Z">
            <w:rPr>
              <w:i w:val="0"/>
              <w:iCs w:val="0"/>
              <w:highlight w:val="darkCyan"/>
            </w:rPr>
          </w:rPrChange>
        </w:rPr>
        <w:t xml:space="preserve"> – Осцилограма</w:t>
      </w:r>
      <w:r w:rsidRPr="00970765">
        <w:rPr>
          <w:noProof w:val="0"/>
        </w:rPr>
        <w:t xml:space="preserve"> тесту для визначення моменту інерції</w:t>
      </w:r>
    </w:p>
    <w:p w:rsidR="000F70E1" w:rsidRPr="00970765" w:rsidRDefault="000F70E1" w:rsidP="000F70E1">
      <w:pPr>
        <w:pStyle w:val="1"/>
      </w:pPr>
      <w:r w:rsidRPr="00970765">
        <w:t xml:space="preserve">Значення моменту інерції з </w:t>
      </w:r>
      <w:r w:rsidRPr="00970765">
        <w:fldChar w:fldCharType="begin"/>
      </w:r>
      <w:r w:rsidRPr="00970765">
        <w:instrText xml:space="preserve"> GOTOBUTTON ZEqnNum630402  \* MERGEFORMAT </w:instrText>
      </w:r>
      <w:r w:rsidRPr="00970765">
        <w:fldChar w:fldCharType="begin"/>
      </w:r>
      <w:r w:rsidRPr="00970765">
        <w:instrText xml:space="preserve"> REF ZEqnNum630402 \* Charformat \! \* MERGEFORMAT </w:instrText>
      </w:r>
      <w:r w:rsidRPr="00970765">
        <w:fldChar w:fldCharType="separate"/>
      </w:r>
      <w:r w:rsidRPr="009D4FFD">
        <w:instrText>(5.2)</w:instrText>
      </w:r>
      <w:r w:rsidRPr="00970765">
        <w:fldChar w:fldCharType="end"/>
      </w:r>
      <w:r w:rsidRPr="00970765">
        <w:fldChar w:fldCharType="end"/>
      </w:r>
      <w:r w:rsidRPr="00970765">
        <w:t xml:space="preserve"> розраховується у вигляді:</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62"/>
          <w:sz w:val="26"/>
          <w:szCs w:val="26"/>
        </w:rPr>
        <w:object w:dxaOrig="3960" w:dyaOrig="1060">
          <v:shape id="_x0000_i1160" type="#_x0000_t75" style="width:198pt;height:53.25pt" o:ole="">
            <v:imagedata r:id="rId282" o:title=""/>
          </v:shape>
          <o:OLEObject Type="Embed" ProgID="Equation.DSMT4" ShapeID="_x0000_i1160" DrawAspect="Content" ObjectID="_1605943384" r:id="rId283"/>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5</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4</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end"/>
      </w:r>
    </w:p>
    <w:p w:rsidR="000F70E1" w:rsidRPr="00970765" w:rsidRDefault="000F70E1" w:rsidP="000F70E1">
      <w:pPr>
        <w:pStyle w:val="1"/>
      </w:pPr>
      <w:r w:rsidRPr="00970765">
        <w:t xml:space="preserve">Таким чином встановлюємо, що значення сумарного моменту інерції складає приблизно </w:t>
      </w:r>
      <w:r w:rsidRPr="00970765">
        <w:rPr>
          <w:position w:val="-14"/>
        </w:rPr>
        <w:object w:dxaOrig="1100" w:dyaOrig="400">
          <v:shape id="_x0000_i1161" type="#_x0000_t75" style="width:54.75pt;height:19.5pt" o:ole="">
            <v:imagedata r:id="rId284" o:title=""/>
          </v:shape>
          <o:OLEObject Type="Embed" ProgID="Equation.DSMT4" ShapeID="_x0000_i1161" DrawAspect="Content" ObjectID="_1605943385" r:id="rId285"/>
        </w:object>
      </w:r>
      <w:r w:rsidRPr="00970765">
        <w:t xml:space="preserve">, де </w:t>
      </w:r>
      <w:r w:rsidRPr="00970765">
        <w:rPr>
          <w:position w:val="-14"/>
        </w:rPr>
        <w:object w:dxaOrig="1740" w:dyaOrig="440">
          <v:shape id="_x0000_i1162" type="#_x0000_t75" style="width:87pt;height:21pt" o:ole="">
            <v:imagedata r:id="rId286" o:title=""/>
          </v:shape>
          <o:OLEObject Type="Embed" ProgID="Equation.DSMT4" ShapeID="_x0000_i1162" DrawAspect="Content" ObjectID="_1605943386" r:id="rId287"/>
        </w:object>
      </w:r>
      <w:r w:rsidRPr="00970765">
        <w:t xml:space="preserve"> – момент інерції синхронного двигуна.</w:t>
      </w:r>
    </w:p>
    <w:p w:rsidR="000F70E1" w:rsidRPr="00970765" w:rsidRDefault="000F70E1" w:rsidP="000F70E1">
      <w:pPr>
        <w:pStyle w:val="1"/>
      </w:pPr>
      <w:r w:rsidRPr="00970765">
        <w:t>Для підтвердження цього факту на (рис. 5.3) представлені графіки експериментальних логарифмічних амплітудних та фазочастотних характеристик системи електроприводу, отриманих засобами електроприводу Rexroth. Експериментальні частотні характеристики на рис. </w:t>
      </w:r>
      <w:r w:rsidRPr="00970765">
        <w:fldChar w:fldCharType="begin"/>
      </w:r>
      <w:r w:rsidRPr="00970765">
        <w:instrText xml:space="preserve"> REF _Ref532023567 \h  \* MERGEFORMAT </w:instrText>
      </w:r>
      <w:r w:rsidRPr="00970765">
        <w:fldChar w:fldCharType="separate"/>
      </w:r>
      <w:ins w:id="229" w:author="Пользователь Windows" w:date="2018-12-08T09:09:00Z">
        <w:r w:rsidRPr="00970765">
          <w:t xml:space="preserve">Рисунок </w:t>
        </w:r>
      </w:ins>
      <w:r>
        <w:t>5</w:t>
      </w:r>
      <w:r w:rsidRPr="00970765">
        <w:t>.</w:t>
      </w:r>
      <w:r>
        <w:rPr>
          <w:noProof/>
        </w:rPr>
        <w:t>3</w:t>
      </w:r>
      <w:r w:rsidRPr="00970765">
        <w:fldChar w:fldCharType="end"/>
      </w:r>
      <w:r w:rsidRPr="00970765">
        <w:t xml:space="preserve"> </w:t>
      </w:r>
      <w:r w:rsidRPr="00970765">
        <w:lastRenderedPageBreak/>
        <w:t>демонструють ознаки двомасовості механічної частини, що проявляється в наявності резонансної поведінки в зоні частот 10-30 Гц. В той же час розрахункова частотна характеристика має монотонно спадаючий характер в діапазоні цих частот).</w:t>
      </w:r>
    </w:p>
    <w:p w:rsidR="000F70E1" w:rsidRPr="00970765" w:rsidRDefault="000F70E1" w:rsidP="000F70E1">
      <w:pPr>
        <w:pStyle w:val="diplomapictures"/>
        <w:rPr>
          <w:noProof w:val="0"/>
        </w:rPr>
      </w:pPr>
      <w:r w:rsidRPr="00970765">
        <w:rPr>
          <w:lang w:val="ru-RU"/>
        </w:rPr>
        <w:drawing>
          <wp:inline distT="0" distB="0" distL="0" distR="0" wp14:anchorId="2658187E" wp14:editId="1CB06CF2">
            <wp:extent cx="5939790" cy="14503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39790" cy="1450340"/>
                    </a:xfrm>
                    <a:prstGeom prst="rect">
                      <a:avLst/>
                    </a:prstGeom>
                  </pic:spPr>
                </pic:pic>
              </a:graphicData>
            </a:graphic>
          </wp:inline>
        </w:drawing>
      </w:r>
    </w:p>
    <w:p w:rsidR="000F70E1" w:rsidRPr="00970765" w:rsidRDefault="000F70E1" w:rsidP="000F70E1">
      <w:pPr>
        <w:pStyle w:val="diplomapictures"/>
        <w:rPr>
          <w:ins w:id="230" w:author="Пользователь Windows" w:date="2018-12-08T09:09:00Z"/>
          <w:noProof w:val="0"/>
        </w:rPr>
      </w:pPr>
      <w:r w:rsidRPr="00970765">
        <w:rPr>
          <w:lang w:val="ru-RU"/>
        </w:rPr>
        <w:drawing>
          <wp:inline distT="0" distB="0" distL="0" distR="0" wp14:anchorId="37504B38" wp14:editId="1E626BE0">
            <wp:extent cx="5939790" cy="14528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39790" cy="1452880"/>
                    </a:xfrm>
                    <a:prstGeom prst="rect">
                      <a:avLst/>
                    </a:prstGeom>
                  </pic:spPr>
                </pic:pic>
              </a:graphicData>
            </a:graphic>
          </wp:inline>
        </w:drawing>
      </w:r>
    </w:p>
    <w:p w:rsidR="000F70E1" w:rsidRPr="00970765" w:rsidRDefault="000F70E1" w:rsidP="000F70E1">
      <w:pPr>
        <w:pStyle w:val="diplomapictures"/>
        <w:rPr>
          <w:noProof w:val="0"/>
        </w:rPr>
      </w:pPr>
      <w:bookmarkStart w:id="231" w:name="_Ref532023567"/>
      <w:ins w:id="232" w:author="Пользователь Windows" w:date="2018-12-08T09:09:00Z">
        <w:r w:rsidRPr="00970765">
          <w:rPr>
            <w:noProof w:val="0"/>
          </w:rPr>
          <w:t xml:space="preserve">Рисунок </w:t>
        </w:r>
      </w:ins>
      <w:r w:rsidRPr="00970765">
        <w:rPr>
          <w:noProof w:val="0"/>
        </w:rPr>
        <w:fldChar w:fldCharType="begin"/>
      </w:r>
      <w:r w:rsidRPr="00970765">
        <w:rPr>
          <w:noProof w:val="0"/>
        </w:rPr>
        <w:instrText xml:space="preserve"> STYLEREF 1 \s </w:instrText>
      </w:r>
      <w:r w:rsidRPr="00970765">
        <w:rPr>
          <w:noProof w:val="0"/>
        </w:rPr>
        <w:fldChar w:fldCharType="separate"/>
      </w:r>
      <w:r>
        <w:t>5</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3</w:t>
      </w:r>
      <w:r w:rsidRPr="00970765">
        <w:rPr>
          <w:noProof w:val="0"/>
        </w:rPr>
        <w:fldChar w:fldCharType="end"/>
      </w:r>
      <w:bookmarkEnd w:id="231"/>
      <w:ins w:id="233" w:author="Пользователь Windows" w:date="2018-12-08T09:09:00Z">
        <w:r w:rsidRPr="00970765">
          <w:rPr>
            <w:noProof w:val="0"/>
          </w:rPr>
          <w:t>– ЛАЧХ та ЛФЧХ контуру регулювання швидкості (експеримент)</w:t>
        </w:r>
      </w:ins>
    </w:p>
    <w:p w:rsidR="000F70E1" w:rsidRPr="00970765" w:rsidDel="0040770A" w:rsidRDefault="000F70E1" w:rsidP="000F70E1">
      <w:pPr>
        <w:pStyle w:val="diplomapictures"/>
        <w:rPr>
          <w:del w:id="234" w:author="Пользователь Windows" w:date="2018-12-08T09:09:00Z"/>
          <w:noProof w:val="0"/>
        </w:rPr>
      </w:pPr>
      <w:del w:id="235" w:author="Пользователь Windows" w:date="2018-12-08T09:09:00Z">
        <w:r w:rsidRPr="00970765" w:rsidDel="0040770A">
          <w:rPr>
            <w:noProof w:val="0"/>
          </w:rPr>
          <w:delText>Рисунок 5.3 – ЛАЧХ та ЛФЧХ контуру регулювання швидкості (експеримент)</w:delText>
        </w:r>
      </w:del>
    </w:p>
    <w:p w:rsidR="000F70E1" w:rsidRPr="00970765" w:rsidRDefault="000F70E1" w:rsidP="000F70E1">
      <w:pPr>
        <w:pStyle w:val="1"/>
      </w:pPr>
      <w:r w:rsidRPr="00970765">
        <w:t>Виходячи з результатів дослідження динамічних властивостей контуру регулювання швидкості та його частотних характеристик, будемо розглядати механічну частину електроприводу як двомасовий електромеханічний об’єкт, схематизація якого представлена на рис. </w:t>
      </w:r>
      <w:r w:rsidRPr="00970765">
        <w:fldChar w:fldCharType="begin"/>
      </w:r>
      <w:r w:rsidRPr="00970765">
        <w:instrText xml:space="preserve"> REF _Ref532023616 \h  \* MERGEFORMAT </w:instrText>
      </w:r>
      <w:r w:rsidRPr="00970765">
        <w:fldChar w:fldCharType="separate"/>
      </w:r>
      <w:r w:rsidRPr="00970765">
        <w:t xml:space="preserve">Рисунок </w:t>
      </w:r>
      <w:r>
        <w:t>5</w:t>
      </w:r>
      <w:r w:rsidRPr="00970765">
        <w:t>.</w:t>
      </w:r>
      <w:r>
        <w:rPr>
          <w:noProof/>
        </w:rPr>
        <w:t>4</w:t>
      </w:r>
      <w:r w:rsidRPr="00970765">
        <w:fldChar w:fldCharType="end"/>
      </w:r>
      <w:r w:rsidRPr="00970765">
        <w:t xml:space="preserve"> Згідно цієї схематизації електромеханічний момент М синхронного двигуна прикладається до ротора двигуна з моментом інерції </w:t>
      </w:r>
      <w:r w:rsidRPr="00970765">
        <w:rPr>
          <w:position w:val="-12"/>
        </w:rPr>
        <w:object w:dxaOrig="279" w:dyaOrig="380">
          <v:shape id="_x0000_i1163" type="#_x0000_t75" style="width:14.25pt;height:18.75pt" o:ole="">
            <v:imagedata r:id="rId290" o:title=""/>
          </v:shape>
          <o:OLEObject Type="Embed" ProgID="Equation.DSMT4" ShapeID="_x0000_i1163" DrawAspect="Content" ObjectID="_1605943387" r:id="rId291"/>
        </w:object>
      </w:r>
      <w:r w:rsidRPr="00970765">
        <w:t xml:space="preserve">, який через пружний елемент, пружністю с, зв’язаний  з якорем ДПС (навантажувальної машини), що має момент інерції </w:t>
      </w:r>
      <w:r w:rsidRPr="00970765">
        <w:rPr>
          <w:position w:val="-12"/>
        </w:rPr>
        <w:object w:dxaOrig="320" w:dyaOrig="380">
          <v:shape id="_x0000_i1164" type="#_x0000_t75" style="width:15.75pt;height:18.75pt" o:ole="">
            <v:imagedata r:id="rId292" o:title=""/>
          </v:shape>
          <o:OLEObject Type="Embed" ProgID="Equation.DSMT4" ShapeID="_x0000_i1164" DrawAspect="Content" ObjectID="_1605943388" r:id="rId293"/>
        </w:object>
      </w:r>
      <w:r w:rsidRPr="00970765">
        <w:t xml:space="preserve"> та створює момент навантаження Мс.</w:t>
      </w:r>
    </w:p>
    <w:p w:rsidR="000F70E1" w:rsidRPr="00970765" w:rsidRDefault="000F70E1" w:rsidP="000F70E1">
      <w:pPr>
        <w:pStyle w:val="diplomapictures"/>
        <w:rPr>
          <w:noProof w:val="0"/>
        </w:rPr>
      </w:pPr>
      <w:r w:rsidRPr="00970765">
        <w:rPr>
          <w:noProof w:val="0"/>
        </w:rPr>
        <w:object w:dxaOrig="7647" w:dyaOrig="3504">
          <v:shape id="_x0000_i1165" type="#_x0000_t75" style="width:382.5pt;height:175.5pt" o:ole="">
            <v:imagedata r:id="rId294" o:title=""/>
          </v:shape>
          <o:OLEObject Type="Embed" ProgID="Visio.Drawing.11" ShapeID="_x0000_i1165" DrawAspect="Content" ObjectID="_1605943389" r:id="rId295"/>
        </w:object>
      </w:r>
    </w:p>
    <w:p w:rsidR="000F70E1" w:rsidRPr="00970765" w:rsidRDefault="000F70E1" w:rsidP="000F70E1">
      <w:pPr>
        <w:pStyle w:val="diplomapictures"/>
        <w:rPr>
          <w:noProof w:val="0"/>
        </w:rPr>
      </w:pPr>
      <w:bookmarkStart w:id="236" w:name="_Ref532023616"/>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5</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4</w:t>
      </w:r>
      <w:r w:rsidRPr="00970765">
        <w:rPr>
          <w:noProof w:val="0"/>
        </w:rPr>
        <w:fldChar w:fldCharType="end"/>
      </w:r>
      <w:bookmarkEnd w:id="236"/>
      <w:r w:rsidRPr="00970765">
        <w:rPr>
          <w:noProof w:val="0"/>
        </w:rPr>
        <w:t xml:space="preserve"> – Схематизація двомасового електромеханічного об’єкта</w:t>
      </w:r>
    </w:p>
    <w:p w:rsidR="000F70E1" w:rsidRPr="00970765" w:rsidRDefault="000F70E1" w:rsidP="000F70E1">
      <w:pPr>
        <w:pStyle w:val="1"/>
      </w:pPr>
      <w:r w:rsidRPr="00970765">
        <w:t>Кутові положення та швидкості, що відносяться до СД та навантажувальної машини  визначені як (</w:t>
      </w:r>
      <w:r w:rsidRPr="00970765">
        <w:rPr>
          <w:position w:val="-12"/>
        </w:rPr>
        <w:object w:dxaOrig="620" w:dyaOrig="380">
          <v:shape id="_x0000_i1166" type="#_x0000_t75" style="width:30.75pt;height:19.5pt" o:ole="">
            <v:imagedata r:id="rId296" o:title=""/>
          </v:shape>
          <o:OLEObject Type="Embed" ProgID="Equation.DSMT4" ShapeID="_x0000_i1166" DrawAspect="Content" ObjectID="_1605943390" r:id="rId297"/>
        </w:object>
      </w:r>
      <w:r w:rsidRPr="00970765">
        <w:t>) та (</w:t>
      </w:r>
      <w:r w:rsidRPr="00970765">
        <w:rPr>
          <w:position w:val="-12"/>
        </w:rPr>
        <w:object w:dxaOrig="680" w:dyaOrig="380">
          <v:shape id="_x0000_i1167" type="#_x0000_t75" style="width:33.75pt;height:19.5pt" o:ole="">
            <v:imagedata r:id="rId298" o:title=""/>
          </v:shape>
          <o:OLEObject Type="Embed" ProgID="Equation.DSMT4" ShapeID="_x0000_i1167" DrawAspect="Content" ObjectID="_1605943391" r:id="rId299"/>
        </w:object>
      </w:r>
      <w:r w:rsidRPr="00970765">
        <w:t xml:space="preserve">) відповідно. Моменти в’язкого тертя, що діють  на першу, другу маси та у пружному елементі , характеризуються коефіцієнтами в’язкого тертя </w:t>
      </w:r>
      <w:r w:rsidRPr="00970765">
        <w:rPr>
          <w:position w:val="-12"/>
        </w:rPr>
        <w:object w:dxaOrig="980" w:dyaOrig="380">
          <v:shape id="_x0000_i1168" type="#_x0000_t75" style="width:48.75pt;height:19.5pt" o:ole="">
            <v:imagedata r:id="rId300" o:title=""/>
          </v:shape>
          <o:OLEObject Type="Embed" ProgID="Equation.DSMT4" ShapeID="_x0000_i1168" DrawAspect="Content" ObjectID="_1605943392" r:id="rId301"/>
        </w:object>
      </w:r>
      <w:r w:rsidRPr="00970765">
        <w:t xml:space="preserve"> відповідно. Оскільки фізично момент сухого тертя пов’язаний з тертям у колекторному вузлі ДПС, то в схематизації на рис. </w:t>
      </w:r>
      <w:r w:rsidRPr="00970765">
        <w:fldChar w:fldCharType="begin"/>
      </w:r>
      <w:r w:rsidRPr="00970765">
        <w:instrText xml:space="preserve"> REF _Ref532023616 \h  \* MERGEFORMAT </w:instrText>
      </w:r>
      <w:r w:rsidRPr="00970765">
        <w:fldChar w:fldCharType="separate"/>
      </w:r>
      <w:r w:rsidRPr="00970765">
        <w:t xml:space="preserve">Рисунок </w:t>
      </w:r>
      <w:r>
        <w:t>5</w:t>
      </w:r>
      <w:r w:rsidRPr="00970765">
        <w:t>.</w:t>
      </w:r>
      <w:r>
        <w:rPr>
          <w:noProof/>
        </w:rPr>
        <w:t>4</w:t>
      </w:r>
      <w:r w:rsidRPr="00970765">
        <w:fldChar w:fldCharType="end"/>
      </w:r>
      <w:r w:rsidRPr="00970765">
        <w:t xml:space="preserve"> він діє лише на другу масу.  Електромеханічному об’єкту у  двомасовому </w:t>
      </w:r>
    </w:p>
    <w:p w:rsidR="000F70E1" w:rsidRPr="00970765" w:rsidRDefault="000F70E1" w:rsidP="000F70E1">
      <w:pPr>
        <w:pStyle w:val="1"/>
      </w:pPr>
      <w:r w:rsidRPr="00970765">
        <w:t>представленні відповідають рівняння  динаміки у вигляді</w:t>
      </w:r>
    </w:p>
    <w:p w:rsidR="000F70E1" w:rsidRPr="00970765" w:rsidRDefault="000F70E1" w:rsidP="000F70E1">
      <w:pPr>
        <w:pStyle w:val="MTDisplayEquation"/>
        <w:rPr>
          <w:rFonts w:cs="Times New Roman"/>
          <w:sz w:val="26"/>
          <w:szCs w:val="26"/>
        </w:rPr>
      </w:pPr>
      <w:r w:rsidRPr="00970765">
        <w:rPr>
          <w:rFonts w:cs="Times New Roman"/>
          <w:sz w:val="26"/>
          <w:szCs w:val="26"/>
        </w:rPr>
        <w:tab/>
      </w:r>
      <w:r w:rsidRPr="00970765">
        <w:rPr>
          <w:rFonts w:cs="Times New Roman"/>
          <w:position w:val="-84"/>
          <w:sz w:val="26"/>
          <w:szCs w:val="26"/>
        </w:rPr>
        <w:object w:dxaOrig="6240" w:dyaOrig="1820">
          <v:shape id="_x0000_i1169" type="#_x0000_t75" style="width:313.5pt;height:90pt" o:ole="">
            <v:imagedata r:id="rId302" o:title=""/>
          </v:shape>
          <o:OLEObject Type="Embed" ProgID="Equation.DSMT4" ShapeID="_x0000_i1169" DrawAspect="Content" ObjectID="_1605943393" r:id="rId303"/>
        </w:object>
      </w:r>
      <w:r w:rsidRPr="00970765">
        <w:rPr>
          <w:rFonts w:cs="Times New Roman"/>
          <w:sz w:val="26"/>
          <w:szCs w:val="26"/>
        </w:rPr>
        <w:tab/>
      </w:r>
      <w:r w:rsidRPr="00970765">
        <w:rPr>
          <w:rFonts w:cs="Times New Roman"/>
          <w:sz w:val="26"/>
          <w:szCs w:val="26"/>
        </w:rPr>
        <w:fldChar w:fldCharType="begin"/>
      </w:r>
      <w:r w:rsidRPr="00970765">
        <w:rPr>
          <w:rFonts w:cs="Times New Roman"/>
          <w:sz w:val="26"/>
          <w:szCs w:val="26"/>
        </w:rPr>
        <w:instrText xml:space="preserve"> MACROBUTTON MTPlaceRef \* MERGEFORMAT </w:instrText>
      </w:r>
      <w:r w:rsidRPr="00970765">
        <w:rPr>
          <w:rFonts w:cs="Times New Roman"/>
          <w:sz w:val="26"/>
          <w:szCs w:val="26"/>
        </w:rPr>
        <w:fldChar w:fldCharType="begin"/>
      </w:r>
      <w:r w:rsidRPr="00970765">
        <w:rPr>
          <w:rFonts w:cs="Times New Roman"/>
          <w:sz w:val="26"/>
          <w:szCs w:val="26"/>
        </w:rPr>
        <w:instrText xml:space="preserve"> SEQ MTEqn \h \* MERGEFORMAT </w:instrText>
      </w:r>
      <w:r w:rsidRPr="00970765">
        <w:rPr>
          <w:rFonts w:cs="Times New Roman"/>
          <w:sz w:val="26"/>
          <w:szCs w:val="26"/>
        </w:rPr>
        <w:fldChar w:fldCharType="end"/>
      </w:r>
      <w:bookmarkStart w:id="237" w:name="ZEqnNum720459"/>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MTSec \c \* Arabic \* MERGEFORMAT </w:instrText>
      </w:r>
      <w:r w:rsidRPr="00970765">
        <w:rPr>
          <w:rFonts w:cs="Times New Roman"/>
          <w:sz w:val="26"/>
          <w:szCs w:val="26"/>
        </w:rPr>
        <w:fldChar w:fldCharType="separate"/>
      </w:r>
      <w:r>
        <w:rPr>
          <w:rFonts w:cs="Times New Roman"/>
          <w:noProof/>
          <w:sz w:val="26"/>
          <w:szCs w:val="26"/>
        </w:rPr>
        <w:instrText>5</w:instrText>
      </w:r>
      <w:r w:rsidRPr="00970765">
        <w:rPr>
          <w:rFonts w:cs="Times New Roman"/>
          <w:sz w:val="26"/>
          <w:szCs w:val="26"/>
        </w:rPr>
        <w:fldChar w:fldCharType="end"/>
      </w:r>
      <w:r w:rsidRPr="00970765">
        <w:rPr>
          <w:rFonts w:cs="Times New Roman"/>
          <w:sz w:val="26"/>
          <w:szCs w:val="26"/>
        </w:rPr>
        <w:instrText>.</w:instrText>
      </w:r>
      <w:r w:rsidRPr="00970765">
        <w:rPr>
          <w:rFonts w:cs="Times New Roman"/>
          <w:sz w:val="26"/>
          <w:szCs w:val="26"/>
        </w:rPr>
        <w:fldChar w:fldCharType="begin"/>
      </w:r>
      <w:r w:rsidRPr="00970765">
        <w:rPr>
          <w:rFonts w:cs="Times New Roman"/>
          <w:sz w:val="26"/>
          <w:szCs w:val="26"/>
        </w:rPr>
        <w:instrText xml:space="preserve"> SEQ MTEqn \c \* Arabic \* MERGEFORMAT </w:instrText>
      </w:r>
      <w:r w:rsidRPr="00970765">
        <w:rPr>
          <w:rFonts w:cs="Times New Roman"/>
          <w:sz w:val="26"/>
          <w:szCs w:val="26"/>
        </w:rPr>
        <w:fldChar w:fldCharType="separate"/>
      </w:r>
      <w:r>
        <w:rPr>
          <w:rFonts w:cs="Times New Roman"/>
          <w:noProof/>
          <w:sz w:val="26"/>
          <w:szCs w:val="26"/>
        </w:rPr>
        <w:instrText>5</w:instrText>
      </w:r>
      <w:r w:rsidRPr="00970765">
        <w:rPr>
          <w:rFonts w:cs="Times New Roman"/>
          <w:sz w:val="26"/>
          <w:szCs w:val="26"/>
        </w:rPr>
        <w:fldChar w:fldCharType="end"/>
      </w:r>
      <w:r w:rsidRPr="00970765">
        <w:rPr>
          <w:rFonts w:cs="Times New Roman"/>
          <w:sz w:val="26"/>
          <w:szCs w:val="26"/>
        </w:rPr>
        <w:instrText>)</w:instrText>
      </w:r>
      <w:bookmarkEnd w:id="237"/>
      <w:r w:rsidRPr="00970765">
        <w:rPr>
          <w:rFonts w:cs="Times New Roman"/>
          <w:sz w:val="26"/>
          <w:szCs w:val="26"/>
        </w:rPr>
        <w:fldChar w:fldCharType="end"/>
      </w:r>
    </w:p>
    <w:p w:rsidR="000F70E1" w:rsidRPr="00970765" w:rsidRDefault="000F70E1" w:rsidP="000F70E1">
      <w:pPr>
        <w:pStyle w:val="1"/>
      </w:pPr>
      <w:r w:rsidRPr="00970765">
        <w:t xml:space="preserve">Як видно з </w:t>
      </w:r>
      <w:r w:rsidRPr="00970765">
        <w:fldChar w:fldCharType="begin"/>
      </w:r>
      <w:r w:rsidRPr="00970765">
        <w:instrText xml:space="preserve"> GOTOBUTTON ZEqnNum720459  \* MERGEFORMAT </w:instrText>
      </w:r>
      <w:r w:rsidRPr="00970765">
        <w:fldChar w:fldCharType="begin"/>
      </w:r>
      <w:r w:rsidRPr="00970765">
        <w:instrText xml:space="preserve"> REF ZEqnNum720459 \* Charformat \! \* MERGEFORMAT </w:instrText>
      </w:r>
      <w:r w:rsidRPr="00970765">
        <w:fldChar w:fldCharType="separate"/>
      </w:r>
      <w:r w:rsidRPr="009D4FFD">
        <w:instrText>(5.5)</w:instrText>
      </w:r>
      <w:r w:rsidRPr="00970765">
        <w:fldChar w:fldCharType="end"/>
      </w:r>
      <w:r w:rsidRPr="00970765">
        <w:fldChar w:fldCharType="end"/>
      </w:r>
      <w:r w:rsidRPr="00970765">
        <w:t xml:space="preserve">, для електромеханічного об’єкта необхідно встановити наступні параметри: </w:t>
      </w:r>
    </w:p>
    <w:p w:rsidR="000F70E1" w:rsidRPr="00970765" w:rsidRDefault="000F70E1" w:rsidP="000F70E1">
      <w:pPr>
        <w:pStyle w:val="smallindent"/>
        <w:numPr>
          <w:ilvl w:val="0"/>
          <w:numId w:val="27"/>
        </w:numPr>
      </w:pPr>
      <w:r w:rsidRPr="00970765">
        <w:t xml:space="preserve">моменти інерції </w:t>
      </w:r>
      <w:r w:rsidRPr="00970765">
        <w:rPr>
          <w:position w:val="-12"/>
        </w:rPr>
        <w:object w:dxaOrig="620" w:dyaOrig="380">
          <v:shape id="_x0000_i1170" type="#_x0000_t75" style="width:30.75pt;height:18.75pt" o:ole="">
            <v:imagedata r:id="rId304" o:title=""/>
          </v:shape>
          <o:OLEObject Type="Embed" ProgID="Equation.DSMT4" ShapeID="_x0000_i1170" DrawAspect="Content" ObjectID="_1605943394" r:id="rId305"/>
        </w:object>
      </w:r>
      <w:r w:rsidRPr="00970765">
        <w:t xml:space="preserve">; </w:t>
      </w:r>
    </w:p>
    <w:p w:rsidR="000F70E1" w:rsidRPr="00970765" w:rsidRDefault="000F70E1" w:rsidP="000F70E1">
      <w:pPr>
        <w:pStyle w:val="smallindent"/>
        <w:numPr>
          <w:ilvl w:val="0"/>
          <w:numId w:val="27"/>
        </w:numPr>
      </w:pPr>
      <w:r w:rsidRPr="00970765">
        <w:t>пружність с;</w:t>
      </w:r>
    </w:p>
    <w:p w:rsidR="000F70E1" w:rsidRPr="00970765" w:rsidRDefault="000F70E1" w:rsidP="000F70E1">
      <w:pPr>
        <w:pStyle w:val="smallindent"/>
        <w:numPr>
          <w:ilvl w:val="0"/>
          <w:numId w:val="27"/>
        </w:numPr>
      </w:pPr>
      <w:r w:rsidRPr="00970765">
        <w:t>коефіцієнти в’язкого та сухого тертя</w:t>
      </w:r>
      <w:r w:rsidRPr="00970765">
        <w:rPr>
          <w:position w:val="-12"/>
        </w:rPr>
        <w:object w:dxaOrig="1260" w:dyaOrig="380">
          <v:shape id="_x0000_i1171" type="#_x0000_t75" style="width:60.75pt;height:19.5pt" o:ole="">
            <v:imagedata r:id="rId306" o:title=""/>
          </v:shape>
          <o:OLEObject Type="Embed" ProgID="Equation.DSMT4" ShapeID="_x0000_i1171" DrawAspect="Content" ObjectID="_1605943395" r:id="rId307"/>
        </w:object>
      </w:r>
      <w:r w:rsidRPr="00970765">
        <w:t>.</w:t>
      </w:r>
    </w:p>
    <w:p w:rsidR="000F70E1" w:rsidRPr="00970765" w:rsidRDefault="000F70E1" w:rsidP="000F70E1">
      <w:pPr>
        <w:pStyle w:val="smallindent"/>
      </w:pPr>
    </w:p>
    <w:p w:rsidR="000F70E1" w:rsidRPr="00970765" w:rsidRDefault="000F70E1" w:rsidP="000F70E1">
      <w:pPr>
        <w:pStyle w:val="1"/>
      </w:pPr>
      <w:r w:rsidRPr="00970765">
        <w:t xml:space="preserve">Процедурно визначення цих параметрів здійснювалося у декілька кроків. З паспортних даних СД відомо значення моменту інерції </w:t>
      </w:r>
      <w:r w:rsidRPr="00970765">
        <w:rPr>
          <w:position w:val="-12"/>
        </w:rPr>
        <w:object w:dxaOrig="1700" w:dyaOrig="420">
          <v:shape id="_x0000_i1172" type="#_x0000_t75" style="width:85.5pt;height:20.25pt" o:ole="">
            <v:imagedata r:id="rId308" o:title=""/>
          </v:shape>
          <o:OLEObject Type="Embed" ProgID="Equation.DSMT4" ShapeID="_x0000_i1172" DrawAspect="Content" ObjectID="_1605943396" r:id="rId309"/>
        </w:object>
      </w:r>
      <w:r w:rsidRPr="00970765">
        <w:t xml:space="preserve">. З попереднього тесту розгону відомо, що </w:t>
      </w:r>
      <w:r w:rsidRPr="00970765">
        <w:rPr>
          <w:position w:val="-12"/>
        </w:rPr>
        <w:object w:dxaOrig="300" w:dyaOrig="380">
          <v:shape id="_x0000_i1173" type="#_x0000_t75" style="width:15pt;height:18.75pt" o:ole="">
            <v:imagedata r:id="rId310" o:title=""/>
          </v:shape>
          <o:OLEObject Type="Embed" ProgID="Equation.DSMT4" ShapeID="_x0000_i1173" DrawAspect="Content" ObjectID="_1605943397" r:id="rId311"/>
        </w:object>
      </w:r>
      <w:r w:rsidRPr="00970765">
        <w:t xml:space="preserve"> становить </w:t>
      </w:r>
      <w:r w:rsidRPr="00970765">
        <w:rPr>
          <w:position w:val="-12"/>
        </w:rPr>
        <w:object w:dxaOrig="2040" w:dyaOrig="420">
          <v:shape id="_x0000_i1174" type="#_x0000_t75" style="width:102pt;height:20.25pt" o:ole="">
            <v:imagedata r:id="rId312" o:title=""/>
          </v:shape>
          <o:OLEObject Type="Embed" ProgID="Equation.DSMT4" ShapeID="_x0000_i1174" DrawAspect="Content" ObjectID="_1605943398" r:id="rId313"/>
        </w:object>
      </w:r>
      <w:r w:rsidRPr="00970765">
        <w:t xml:space="preserve">. Із </w:t>
      </w:r>
      <w:r w:rsidRPr="00970765">
        <w:lastRenderedPageBreak/>
        <w:t xml:space="preserve">значення моменту в режимах холостого ходу та під навантаженням встановлено діапазон змін: </w:t>
      </w:r>
    </w:p>
    <w:p w:rsidR="000F70E1" w:rsidRPr="00970765" w:rsidRDefault="000F70E1" w:rsidP="000F70E1">
      <w:pPr>
        <w:pStyle w:val="1"/>
      </w:pPr>
      <w:r w:rsidRPr="00970765">
        <w:object w:dxaOrig="3060" w:dyaOrig="859">
          <v:shape id="_x0000_i1175" type="#_x0000_t75" style="width:152.25pt;height:44.25pt" o:ole="">
            <v:imagedata r:id="rId314" o:title=""/>
          </v:shape>
          <o:OLEObject Type="Embed" ProgID="Equation.DSMT4" ShapeID="_x0000_i1175" DrawAspect="Content" ObjectID="_1605943399" r:id="rId315"/>
        </w:object>
      </w:r>
    </w:p>
    <w:p w:rsidR="000F70E1" w:rsidRPr="00970765" w:rsidRDefault="000F70E1" w:rsidP="000F70E1">
      <w:pPr>
        <w:pStyle w:val="1"/>
      </w:pPr>
      <w:r w:rsidRPr="00970765">
        <w:t>Для подальшого визначення параметрів двомасового електромеханічного об’єкту було виконано дослідження в системі регулювання з пропорційним регулятором швидкості. Структурна схема досліджуваної системи наведена на рис. </w:t>
      </w:r>
      <w:r w:rsidRPr="00970765">
        <w:fldChar w:fldCharType="begin"/>
      </w:r>
      <w:r w:rsidRPr="00970765">
        <w:instrText xml:space="preserve"> REF _Ref532023865 \h  \* MERGEFORMAT </w:instrText>
      </w:r>
      <w:r w:rsidRPr="00970765">
        <w:fldChar w:fldCharType="separate"/>
      </w:r>
      <w:r w:rsidRPr="00970765">
        <w:t xml:space="preserve">Рисунок </w:t>
      </w:r>
      <w:r>
        <w:t>5</w:t>
      </w:r>
      <w:r w:rsidRPr="00970765">
        <w:t>.</w:t>
      </w:r>
      <w:r>
        <w:rPr>
          <w:noProof/>
        </w:rPr>
        <w:t>5</w:t>
      </w:r>
      <w:r w:rsidRPr="00970765">
        <w:fldChar w:fldCharType="end"/>
      </w:r>
      <w:r w:rsidRPr="00970765">
        <w:t>. Шляхом послідовних тестів моделюванням системи, що наведена на рис. </w:t>
      </w:r>
      <w:r w:rsidRPr="00970765">
        <w:fldChar w:fldCharType="begin"/>
      </w:r>
      <w:r w:rsidRPr="00970765">
        <w:instrText xml:space="preserve"> REF _Ref532023865 \h  \* MERGEFORMAT </w:instrText>
      </w:r>
      <w:r w:rsidRPr="00970765">
        <w:fldChar w:fldCharType="separate"/>
      </w:r>
      <w:r w:rsidRPr="00970765">
        <w:t xml:space="preserve">Рисунок </w:t>
      </w:r>
      <w:r>
        <w:t>5</w:t>
      </w:r>
      <w:r w:rsidRPr="00970765">
        <w:t>.</w:t>
      </w:r>
      <w:r>
        <w:rPr>
          <w:noProof/>
        </w:rPr>
        <w:t>5</w:t>
      </w:r>
      <w:r w:rsidRPr="00970765">
        <w:fldChar w:fldCharType="end"/>
      </w:r>
      <w:r w:rsidRPr="00970765">
        <w:t xml:space="preserve"> були встановлені уточнені значення параметрів двомасового об’єкту:</w:t>
      </w:r>
    </w:p>
    <w:p w:rsidR="000F70E1" w:rsidRPr="00970765" w:rsidRDefault="000F70E1" w:rsidP="000F70E1">
      <w:pPr>
        <w:pStyle w:val="MTDisplayEquation"/>
        <w:rPr>
          <w:rFonts w:cs="Times New Roman"/>
          <w:sz w:val="26"/>
          <w:szCs w:val="26"/>
        </w:rPr>
      </w:pPr>
      <w:r w:rsidRPr="00970765">
        <w:rPr>
          <w:rFonts w:cs="Times New Roman"/>
          <w:position w:val="-98"/>
          <w:sz w:val="26"/>
          <w:szCs w:val="26"/>
        </w:rPr>
        <w:object w:dxaOrig="3200" w:dyaOrig="2200">
          <v:shape id="_x0000_i1176" type="#_x0000_t75" style="width:158.25pt;height:112.5pt" o:ole="">
            <v:imagedata r:id="rId316" o:title=""/>
          </v:shape>
          <o:OLEObject Type="Embed" ProgID="Equation.DSMT4" ShapeID="_x0000_i1176" DrawAspect="Content" ObjectID="_1605943400" r:id="rId317"/>
        </w:object>
      </w:r>
    </w:p>
    <w:p w:rsidR="000F70E1" w:rsidRPr="00970765" w:rsidRDefault="000F70E1" w:rsidP="000F70E1">
      <w:pPr>
        <w:tabs>
          <w:tab w:val="left" w:pos="709"/>
        </w:tabs>
        <w:spacing w:after="0" w:line="360" w:lineRule="auto"/>
        <w:jc w:val="both"/>
      </w:pPr>
      <w:r w:rsidRPr="00970765">
        <w:t>На рис. </w:t>
      </w:r>
      <w:r w:rsidRPr="00970765">
        <w:fldChar w:fldCharType="begin"/>
      </w:r>
      <w:r w:rsidRPr="00970765">
        <w:instrText xml:space="preserve"> REF _Ref532023865 \h  \* MERGEFORMAT </w:instrText>
      </w:r>
      <w:r w:rsidRPr="00970765">
        <w:fldChar w:fldCharType="separate"/>
      </w:r>
      <w:r w:rsidRPr="00970765">
        <w:t xml:space="preserve">Рисунок </w:t>
      </w:r>
      <w:r>
        <w:t>5</w:t>
      </w:r>
      <w:r w:rsidRPr="00970765">
        <w:t>.</w:t>
      </w:r>
      <w:r>
        <w:rPr>
          <w:noProof/>
        </w:rPr>
        <w:t>5</w:t>
      </w:r>
      <w:r w:rsidRPr="00970765">
        <w:fldChar w:fldCharType="end"/>
      </w:r>
      <w:r w:rsidRPr="00970765">
        <w:t xml:space="preserve"> позначено величини отримані в [4]: </w:t>
      </w:r>
    </w:p>
    <w:p w:rsidR="000F70E1" w:rsidRPr="00970765" w:rsidRDefault="000F70E1" w:rsidP="000F70E1">
      <w:pPr>
        <w:pStyle w:val="ListParagraph"/>
        <w:numPr>
          <w:ilvl w:val="0"/>
          <w:numId w:val="34"/>
        </w:numPr>
        <w:spacing w:after="0" w:line="360" w:lineRule="auto"/>
        <w:ind w:left="0" w:firstLine="0"/>
        <w:rPr>
          <w:rFonts w:cs="Times New Roman"/>
          <w:szCs w:val="28"/>
        </w:rPr>
      </w:pPr>
      <w:r w:rsidRPr="00970765">
        <w:rPr>
          <w:position w:val="-38"/>
        </w:rPr>
        <w:object w:dxaOrig="1840" w:dyaOrig="820">
          <v:shape id="_x0000_i1177" type="#_x0000_t75" style="width:91.5pt;height:41.25pt" o:ole="">
            <v:imagedata r:id="rId318" o:title=""/>
          </v:shape>
          <o:OLEObject Type="Embed" ProgID="Equation.DSMT4" ShapeID="_x0000_i1177" DrawAspect="Content" ObjectID="_1605943401" r:id="rId319"/>
        </w:object>
      </w:r>
      <w:r w:rsidRPr="00970765">
        <w:rPr>
          <w:rFonts w:cs="Times New Roman"/>
          <w:szCs w:val="28"/>
        </w:rPr>
        <w:t xml:space="preserve">– передаточна функція фільтра в контурі регулювання швидкості, </w:t>
      </w:r>
      <w:r w:rsidRPr="00970765">
        <w:rPr>
          <w:position w:val="-16"/>
        </w:rPr>
        <w:object w:dxaOrig="1840" w:dyaOrig="460">
          <v:shape id="_x0000_i1178" type="#_x0000_t75" style="width:91.5pt;height:23.25pt" o:ole="">
            <v:imagedata r:id="rId320" o:title=""/>
          </v:shape>
          <o:OLEObject Type="Embed" ProgID="Equation.DSMT4" ShapeID="_x0000_i1178" DrawAspect="Content" ObjectID="_1605943402" r:id="rId321"/>
        </w:object>
      </w:r>
      <w:r w:rsidRPr="00970765">
        <w:rPr>
          <w:rFonts w:cs="Times New Roman"/>
          <w:szCs w:val="28"/>
        </w:rPr>
        <w:t xml:space="preserve"> – стала часу фільтру.</w:t>
      </w:r>
    </w:p>
    <w:p w:rsidR="000F70E1" w:rsidRPr="00970765" w:rsidRDefault="000F70E1" w:rsidP="000F70E1">
      <w:pPr>
        <w:pStyle w:val="ListParagraph"/>
        <w:numPr>
          <w:ilvl w:val="0"/>
          <w:numId w:val="34"/>
        </w:numPr>
        <w:spacing w:after="0" w:line="360" w:lineRule="auto"/>
        <w:ind w:left="0" w:firstLine="0"/>
        <w:rPr>
          <w:rFonts w:cs="Times New Roman"/>
          <w:szCs w:val="28"/>
        </w:rPr>
      </w:pPr>
      <w:r w:rsidRPr="00970765">
        <w:rPr>
          <w:position w:val="-12"/>
        </w:rPr>
        <w:object w:dxaOrig="400" w:dyaOrig="380">
          <v:shape id="_x0000_i1179" type="#_x0000_t75" style="width:19.5pt;height:18.75pt" o:ole="">
            <v:imagedata r:id="rId322" o:title=""/>
          </v:shape>
          <o:OLEObject Type="Embed" ProgID="Equation.DSMT4" ShapeID="_x0000_i1179" DrawAspect="Content" ObjectID="_1605943403" r:id="rId323"/>
        </w:object>
      </w:r>
      <w:r w:rsidRPr="00970765">
        <w:rPr>
          <w:rFonts w:cs="Times New Roman"/>
          <w:szCs w:val="28"/>
        </w:rPr>
        <w:t>– коефіцієнт пропорційного регулятора швидкості.</w:t>
      </w:r>
    </w:p>
    <w:p w:rsidR="000F70E1" w:rsidRPr="00970765" w:rsidRDefault="000F70E1" w:rsidP="000F70E1">
      <w:pPr>
        <w:pStyle w:val="ListParagraph"/>
        <w:numPr>
          <w:ilvl w:val="0"/>
          <w:numId w:val="34"/>
        </w:numPr>
        <w:spacing w:after="0" w:line="360" w:lineRule="auto"/>
        <w:ind w:left="0" w:firstLine="0"/>
        <w:rPr>
          <w:rFonts w:cs="Times New Roman"/>
          <w:szCs w:val="28"/>
        </w:rPr>
      </w:pPr>
      <w:r w:rsidRPr="00970765">
        <w:rPr>
          <w:position w:val="-34"/>
        </w:rPr>
        <w:object w:dxaOrig="2940" w:dyaOrig="780">
          <v:shape id="_x0000_i1180" type="#_x0000_t75" style="width:147pt;height:39pt" o:ole="">
            <v:imagedata r:id="rId324" o:title=""/>
          </v:shape>
          <o:OLEObject Type="Embed" ProgID="Equation.DSMT4" ShapeID="_x0000_i1180" DrawAspect="Content" ObjectID="_1605943404" r:id="rId325"/>
        </w:object>
      </w:r>
    </w:p>
    <w:p w:rsidR="000F70E1" w:rsidRPr="00970765" w:rsidRDefault="000F70E1" w:rsidP="000F70E1">
      <w:pPr>
        <w:pStyle w:val="1"/>
      </w:pPr>
    </w:p>
    <w:p w:rsidR="000F70E1" w:rsidRPr="00970765" w:rsidRDefault="000F70E1" w:rsidP="000F70E1">
      <w:pPr>
        <w:pStyle w:val="1"/>
        <w:sectPr w:rsidR="000F70E1" w:rsidRPr="00970765" w:rsidSect="007220AE">
          <w:headerReference w:type="default" r:id="rId326"/>
          <w:pgSz w:w="11906" w:h="16838"/>
          <w:pgMar w:top="1134" w:right="851" w:bottom="1134" w:left="1701" w:header="709" w:footer="709" w:gutter="0"/>
          <w:cols w:space="708"/>
          <w:docGrid w:linePitch="360"/>
        </w:sectPr>
      </w:pPr>
    </w:p>
    <w:bookmarkStart w:id="238" w:name="_Ref532023730"/>
    <w:p w:rsidR="000F70E1" w:rsidRPr="00970765" w:rsidRDefault="000F70E1" w:rsidP="000F70E1">
      <w:pPr>
        <w:pStyle w:val="diplomapictures"/>
        <w:rPr>
          <w:noProof w:val="0"/>
        </w:rPr>
      </w:pPr>
      <w:r w:rsidRPr="00970765">
        <w:rPr>
          <w:noProof w:val="0"/>
        </w:rPr>
        <w:object w:dxaOrig="13673" w:dyaOrig="6795">
          <v:shape id="_x0000_i1181" type="#_x0000_t75" style="width:684pt;height:339.75pt" o:ole="">
            <v:imagedata r:id="rId327" o:title=""/>
          </v:shape>
          <o:OLEObject Type="Embed" ProgID="Visio.Drawing.11" ShapeID="_x0000_i1181" DrawAspect="Content" ObjectID="_1605943405" r:id="rId328"/>
        </w:object>
      </w:r>
    </w:p>
    <w:p w:rsidR="000F70E1" w:rsidRPr="00970765" w:rsidRDefault="000F70E1" w:rsidP="000F70E1">
      <w:pPr>
        <w:pStyle w:val="diplomapictures"/>
        <w:rPr>
          <w:noProof w:val="0"/>
        </w:rPr>
      </w:pPr>
      <w:bookmarkStart w:id="239" w:name="_Ref532023865"/>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5</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5</w:t>
      </w:r>
      <w:r w:rsidRPr="00970765">
        <w:rPr>
          <w:noProof w:val="0"/>
        </w:rPr>
        <w:fldChar w:fldCharType="end"/>
      </w:r>
      <w:bookmarkEnd w:id="239"/>
      <w:r w:rsidRPr="00970765">
        <w:rPr>
          <w:noProof w:val="0"/>
        </w:rPr>
        <w:t xml:space="preserve">– Структурна схема контуру регулювання швидкості з двомасовим об’єктом а) структура  підсистеми </w:t>
      </w:r>
    </w:p>
    <w:p w:rsidR="000F70E1" w:rsidRPr="00970765" w:rsidRDefault="000F70E1" w:rsidP="000F70E1">
      <w:pPr>
        <w:pStyle w:val="diplomapictures"/>
        <w:rPr>
          <w:noProof w:val="0"/>
        </w:rPr>
      </w:pPr>
      <w:r w:rsidRPr="00970765">
        <w:rPr>
          <w:noProof w:val="0"/>
        </w:rPr>
        <w:t>регулювання моменту (ПРМ) б)</w:t>
      </w:r>
    </w:p>
    <w:bookmarkEnd w:id="238"/>
    <w:p w:rsidR="000F70E1" w:rsidRPr="00970765" w:rsidRDefault="000F70E1" w:rsidP="000F70E1">
      <w:pPr>
        <w:ind w:left="567"/>
        <w:sectPr w:rsidR="000F70E1" w:rsidRPr="00970765" w:rsidSect="007220AE">
          <w:pgSz w:w="16838" w:h="11906" w:orient="landscape"/>
          <w:pgMar w:top="1134" w:right="851" w:bottom="1134" w:left="1701" w:header="57" w:footer="283" w:gutter="0"/>
          <w:cols w:space="708"/>
          <w:docGrid w:linePitch="381"/>
        </w:sectPr>
      </w:pPr>
      <w:r w:rsidRPr="00970765">
        <w:t xml:space="preserve"> </w:t>
      </w:r>
    </w:p>
    <w:p w:rsidR="000F70E1" w:rsidRPr="00970765" w:rsidRDefault="000F70E1" w:rsidP="000F70E1">
      <w:pPr>
        <w:pStyle w:val="diplomapictures"/>
        <w:rPr>
          <w:noProof w:val="0"/>
        </w:rPr>
      </w:pPr>
      <w:r w:rsidRPr="00970765">
        <w:rPr>
          <w:lang w:val="ru-RU"/>
        </w:rPr>
        <w:lastRenderedPageBreak/>
        <w:drawing>
          <wp:inline distT="0" distB="0" distL="0" distR="0" wp14:anchorId="40D1439F" wp14:editId="371BFD09">
            <wp:extent cx="5337810" cy="32861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29">
                      <a:extLst>
                        <a:ext uri="{28A0092B-C50C-407E-A947-70E740481C1C}">
                          <a14:useLocalDpi xmlns:a14="http://schemas.microsoft.com/office/drawing/2010/main" val="0"/>
                        </a:ext>
                      </a:extLst>
                    </a:blip>
                    <a:srcRect t="4255" b="10109"/>
                    <a:stretch/>
                  </pic:blipFill>
                  <pic:spPr bwMode="auto">
                    <a:xfrm>
                      <a:off x="0" y="0"/>
                      <a:ext cx="5337810" cy="3286125"/>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47C706AE" wp14:editId="395814D5">
            <wp:extent cx="5415915" cy="3390802"/>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0">
                      <a:extLst>
                        <a:ext uri="{28A0092B-C50C-407E-A947-70E740481C1C}">
                          <a14:useLocalDpi xmlns:a14="http://schemas.microsoft.com/office/drawing/2010/main" val="0"/>
                        </a:ext>
                      </a:extLst>
                    </a:blip>
                    <a:srcRect b="10375"/>
                    <a:stretch/>
                  </pic:blipFill>
                  <pic:spPr bwMode="auto">
                    <a:xfrm>
                      <a:off x="0" y="0"/>
                      <a:ext cx="5415915" cy="3390802"/>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0323FE22" wp14:editId="16D90E29">
            <wp:extent cx="5337810" cy="16033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31">
                      <a:extLst>
                        <a:ext uri="{28A0092B-C50C-407E-A947-70E740481C1C}">
                          <a14:useLocalDpi xmlns:a14="http://schemas.microsoft.com/office/drawing/2010/main" val="0"/>
                        </a:ext>
                      </a:extLst>
                    </a:blip>
                    <a:srcRect t="3812" b="53459"/>
                    <a:stretch/>
                  </pic:blipFill>
                  <pic:spPr bwMode="auto">
                    <a:xfrm>
                      <a:off x="0" y="0"/>
                      <a:ext cx="5337810" cy="1603375"/>
                    </a:xfrm>
                    <a:prstGeom prst="rect">
                      <a:avLst/>
                    </a:prstGeom>
                    <a:noFill/>
                    <a:ln>
                      <a:noFill/>
                    </a:ln>
                    <a:extLst>
                      <a:ext uri="{53640926-AAD7-44D8-BBD7-CCE9431645EC}">
                        <a14:shadowObscured xmlns:a14="http://schemas.microsoft.com/office/drawing/2010/main"/>
                      </a:ext>
                    </a:extLst>
                  </pic:spPr>
                </pic:pic>
              </a:graphicData>
            </a:graphic>
          </wp:inline>
        </w:drawing>
      </w:r>
    </w:p>
    <w:p w:rsidR="000F70E1" w:rsidRPr="00970765" w:rsidRDefault="000F70E1" w:rsidP="000F70E1">
      <w:pPr>
        <w:pStyle w:val="diplomapictures"/>
        <w:rPr>
          <w:noProof w:val="0"/>
        </w:rPr>
      </w:pPr>
      <w:bookmarkStart w:id="240" w:name="_Ref532024642"/>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5</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6</w:t>
      </w:r>
      <w:r w:rsidRPr="00970765">
        <w:rPr>
          <w:noProof w:val="0"/>
        </w:rPr>
        <w:fldChar w:fldCharType="end"/>
      </w:r>
      <w:bookmarkEnd w:id="240"/>
      <w:r w:rsidRPr="00970765">
        <w:rPr>
          <w:noProof w:val="0"/>
        </w:rPr>
        <w:t>– Графіки перехідних процесів при тестуванні системи керування швидкістю Rexroth (</w:t>
      </w:r>
      <w:r w:rsidRPr="00970765">
        <w:rPr>
          <w:noProof w:val="0"/>
          <w:position w:val="-12"/>
        </w:rPr>
        <w:object w:dxaOrig="1840" w:dyaOrig="420">
          <v:shape id="_x0000_i1182" type="#_x0000_t75" style="width:91.5pt;height:20.25pt" o:ole="">
            <v:imagedata r:id="rId332" o:title=""/>
          </v:shape>
          <o:OLEObject Type="Embed" ProgID="Equation.DSMT4" ShapeID="_x0000_i1182" DrawAspect="Content" ObjectID="_1605943406" r:id="rId333"/>
        </w:object>
      </w:r>
      <w:r w:rsidRPr="00970765">
        <w:rPr>
          <w:noProof w:val="0"/>
        </w:rPr>
        <w:t xml:space="preserve">, </w:t>
      </w:r>
      <w:r w:rsidRPr="00970765">
        <w:rPr>
          <w:noProof w:val="0"/>
          <w:position w:val="-12"/>
        </w:rPr>
        <w:object w:dxaOrig="2640" w:dyaOrig="380">
          <v:shape id="_x0000_i1183" type="#_x0000_t75" style="width:132pt;height:19.5pt" o:ole="">
            <v:imagedata r:id="rId334" o:title=""/>
          </v:shape>
          <o:OLEObject Type="Embed" ProgID="Equation.DSMT4" ShapeID="_x0000_i1183" DrawAspect="Content" ObjectID="_1605943407" r:id="rId335"/>
        </w:object>
      </w:r>
      <w:r w:rsidRPr="00970765">
        <w:rPr>
          <w:noProof w:val="0"/>
        </w:rPr>
        <w:t>)</w:t>
      </w:r>
      <w:r w:rsidRPr="00970765">
        <w:rPr>
          <w:noProof w:val="0"/>
        </w:rPr>
        <w:br w:type="page"/>
      </w:r>
    </w:p>
    <w:p w:rsidR="000F70E1" w:rsidRPr="00970765" w:rsidRDefault="000F70E1" w:rsidP="000F70E1">
      <w:pPr>
        <w:pStyle w:val="diplomapictures"/>
        <w:rPr>
          <w:noProof w:val="0"/>
        </w:rPr>
      </w:pPr>
      <w:r w:rsidRPr="00970765">
        <w:rPr>
          <w:lang w:val="ru-RU"/>
        </w:rPr>
        <w:lastRenderedPageBreak/>
        <w:drawing>
          <wp:inline distT="0" distB="0" distL="0" distR="0" wp14:anchorId="2000EA07" wp14:editId="5E1EE2B0">
            <wp:extent cx="5337810" cy="3376295"/>
            <wp:effectExtent l="0" t="0" r="0" b="0"/>
            <wp:docPr id="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6">
                      <a:extLst>
                        <a:ext uri="{28A0092B-C50C-407E-A947-70E740481C1C}">
                          <a14:useLocalDpi xmlns:a14="http://schemas.microsoft.com/office/drawing/2010/main" val="0"/>
                        </a:ext>
                      </a:extLst>
                    </a:blip>
                    <a:srcRect t="5154" b="10374"/>
                    <a:stretch/>
                  </pic:blipFill>
                  <pic:spPr bwMode="auto">
                    <a:xfrm>
                      <a:off x="0" y="0"/>
                      <a:ext cx="5337810" cy="3376295"/>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61EB531A" wp14:editId="1BDFEC22">
            <wp:extent cx="5337810" cy="3423285"/>
            <wp:effectExtent l="0" t="0" r="0" b="0"/>
            <wp:docPr id="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7">
                      <a:extLst>
                        <a:ext uri="{28A0092B-C50C-407E-A947-70E740481C1C}">
                          <a14:useLocalDpi xmlns:a14="http://schemas.microsoft.com/office/drawing/2010/main" val="0"/>
                        </a:ext>
                      </a:extLst>
                    </a:blip>
                    <a:srcRect t="4527" b="9843"/>
                    <a:stretch/>
                  </pic:blipFill>
                  <pic:spPr bwMode="auto">
                    <a:xfrm>
                      <a:off x="0" y="0"/>
                      <a:ext cx="5337810" cy="3423285"/>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7872861A" wp14:editId="5C8F84A9">
            <wp:extent cx="5337810" cy="1514475"/>
            <wp:effectExtent l="0" t="0" r="0" b="9525"/>
            <wp:docPr id="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8">
                      <a:extLst>
                        <a:ext uri="{28A0092B-C50C-407E-A947-70E740481C1C}">
                          <a14:useLocalDpi xmlns:a14="http://schemas.microsoft.com/office/drawing/2010/main" val="0"/>
                        </a:ext>
                      </a:extLst>
                    </a:blip>
                    <a:srcRect t="5529" b="55015"/>
                    <a:stretch/>
                  </pic:blipFill>
                  <pic:spPr bwMode="auto">
                    <a:xfrm>
                      <a:off x="0" y="0"/>
                      <a:ext cx="5337810"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0F70E1" w:rsidRPr="00970765" w:rsidRDefault="000F70E1" w:rsidP="000F70E1">
      <w:pPr>
        <w:pStyle w:val="diplomapictures"/>
        <w:rPr>
          <w:noProof w:val="0"/>
        </w:rPr>
      </w:pPr>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5</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7</w:t>
      </w:r>
      <w:r w:rsidRPr="00970765">
        <w:rPr>
          <w:noProof w:val="0"/>
        </w:rPr>
        <w:fldChar w:fldCharType="end"/>
      </w:r>
      <w:r w:rsidRPr="00970765">
        <w:rPr>
          <w:noProof w:val="0"/>
        </w:rPr>
        <w:t xml:space="preserve"> – Графіки перехідних процесів при тестуванні системи керування швидкістю Rexroth (</w:t>
      </w:r>
      <w:r w:rsidRPr="00970765">
        <w:rPr>
          <w:noProof w:val="0"/>
          <w:position w:val="-12"/>
        </w:rPr>
        <w:object w:dxaOrig="1820" w:dyaOrig="420">
          <v:shape id="_x0000_i1184" type="#_x0000_t75" style="width:90pt;height:20.25pt" o:ole="">
            <v:imagedata r:id="rId339" o:title=""/>
          </v:shape>
          <o:OLEObject Type="Embed" ProgID="Equation.DSMT4" ShapeID="_x0000_i1184" DrawAspect="Content" ObjectID="_1605943408" r:id="rId340"/>
        </w:object>
      </w:r>
      <w:r w:rsidRPr="00970765">
        <w:rPr>
          <w:noProof w:val="0"/>
        </w:rPr>
        <w:t xml:space="preserve">, </w:t>
      </w:r>
      <w:r w:rsidRPr="00970765">
        <w:rPr>
          <w:noProof w:val="0"/>
          <w:position w:val="-12"/>
        </w:rPr>
        <w:object w:dxaOrig="2680" w:dyaOrig="380">
          <v:shape id="_x0000_i1185" type="#_x0000_t75" style="width:132.75pt;height:19.5pt" o:ole="">
            <v:imagedata r:id="rId341" o:title=""/>
          </v:shape>
          <o:OLEObject Type="Embed" ProgID="Equation.DSMT4" ShapeID="_x0000_i1185" DrawAspect="Content" ObjectID="_1605943409" r:id="rId342"/>
        </w:object>
      </w:r>
      <w:r w:rsidRPr="00970765">
        <w:rPr>
          <w:noProof w:val="0"/>
        </w:rPr>
        <w:t>)</w:t>
      </w:r>
      <w:r w:rsidRPr="00970765">
        <w:rPr>
          <w:noProof w:val="0"/>
        </w:rPr>
        <w:br w:type="page"/>
      </w:r>
    </w:p>
    <w:p w:rsidR="000F70E1" w:rsidRPr="00970765" w:rsidRDefault="000F70E1" w:rsidP="000F70E1">
      <w:pPr>
        <w:pStyle w:val="diplomapictures"/>
        <w:rPr>
          <w:noProof w:val="0"/>
        </w:rPr>
      </w:pPr>
      <w:r w:rsidRPr="00970765">
        <w:rPr>
          <w:lang w:val="ru-RU"/>
        </w:rPr>
        <w:lastRenderedPageBreak/>
        <w:drawing>
          <wp:inline distT="0" distB="0" distL="0" distR="0" wp14:anchorId="08E132EC" wp14:editId="426B2DF3">
            <wp:extent cx="5220000" cy="3348539"/>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3">
                      <a:extLst>
                        <a:ext uri="{28A0092B-C50C-407E-A947-70E740481C1C}">
                          <a14:useLocalDpi xmlns:a14="http://schemas.microsoft.com/office/drawing/2010/main" val="0"/>
                        </a:ext>
                      </a:extLst>
                    </a:blip>
                    <a:srcRect t="3990" b="10375"/>
                    <a:stretch/>
                  </pic:blipFill>
                  <pic:spPr bwMode="auto">
                    <a:xfrm>
                      <a:off x="0" y="0"/>
                      <a:ext cx="5220000" cy="3348539"/>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24CE8F2F" wp14:editId="2357B1A1">
            <wp:extent cx="5220000" cy="3231087"/>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4">
                      <a:extLst>
                        <a:ext uri="{28A0092B-C50C-407E-A947-70E740481C1C}">
                          <a14:useLocalDpi xmlns:a14="http://schemas.microsoft.com/office/drawing/2010/main" val="0"/>
                        </a:ext>
                      </a:extLst>
                    </a:blip>
                    <a:srcRect t="4766" b="11363"/>
                    <a:stretch/>
                  </pic:blipFill>
                  <pic:spPr bwMode="auto">
                    <a:xfrm>
                      <a:off x="0" y="0"/>
                      <a:ext cx="5220000" cy="3231087"/>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76461FC3" wp14:editId="7B3D7778">
            <wp:extent cx="5220000" cy="158395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45">
                      <a:extLst>
                        <a:ext uri="{28A0092B-C50C-407E-A947-70E740481C1C}">
                          <a14:useLocalDpi xmlns:a14="http://schemas.microsoft.com/office/drawing/2010/main" val="0"/>
                        </a:ext>
                      </a:extLst>
                    </a:blip>
                    <a:srcRect t="4765" b="54730"/>
                    <a:stretch/>
                  </pic:blipFill>
                  <pic:spPr bwMode="auto">
                    <a:xfrm>
                      <a:off x="0" y="0"/>
                      <a:ext cx="5220000" cy="1583951"/>
                    </a:xfrm>
                    <a:prstGeom prst="rect">
                      <a:avLst/>
                    </a:prstGeom>
                    <a:noFill/>
                    <a:ln>
                      <a:noFill/>
                    </a:ln>
                    <a:extLst>
                      <a:ext uri="{53640926-AAD7-44D8-BBD7-CCE9431645EC}">
                        <a14:shadowObscured xmlns:a14="http://schemas.microsoft.com/office/drawing/2010/main"/>
                      </a:ext>
                    </a:extLst>
                  </pic:spPr>
                </pic:pic>
              </a:graphicData>
            </a:graphic>
          </wp:inline>
        </w:drawing>
      </w:r>
    </w:p>
    <w:p w:rsidR="000F70E1" w:rsidRPr="00970765" w:rsidRDefault="000F70E1" w:rsidP="000F70E1">
      <w:pPr>
        <w:pStyle w:val="diplomapictures"/>
        <w:rPr>
          <w:noProof w:val="0"/>
        </w:rPr>
      </w:pPr>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5</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8</w:t>
      </w:r>
      <w:r w:rsidRPr="00970765">
        <w:rPr>
          <w:noProof w:val="0"/>
        </w:rPr>
        <w:fldChar w:fldCharType="end"/>
      </w:r>
      <w:r w:rsidRPr="00970765">
        <w:rPr>
          <w:noProof w:val="0"/>
        </w:rPr>
        <w:t xml:space="preserve"> – Графіки перехідних процесів при моделюванні системи керування швидкістю Rexroth (</w:t>
      </w:r>
      <w:r w:rsidRPr="00970765">
        <w:rPr>
          <w:noProof w:val="0"/>
          <w:position w:val="-12"/>
        </w:rPr>
        <w:object w:dxaOrig="1840" w:dyaOrig="420">
          <v:shape id="_x0000_i1186" type="#_x0000_t75" style="width:91.5pt;height:20.25pt" o:ole="">
            <v:imagedata r:id="rId346" o:title=""/>
          </v:shape>
          <o:OLEObject Type="Embed" ProgID="Equation.DSMT4" ShapeID="_x0000_i1186" DrawAspect="Content" ObjectID="_1605943410" r:id="rId347"/>
        </w:object>
      </w:r>
      <w:r w:rsidRPr="00970765">
        <w:rPr>
          <w:noProof w:val="0"/>
        </w:rPr>
        <w:t xml:space="preserve">, </w:t>
      </w:r>
      <w:r w:rsidRPr="00970765">
        <w:rPr>
          <w:noProof w:val="0"/>
          <w:position w:val="-12"/>
        </w:rPr>
        <w:object w:dxaOrig="2659" w:dyaOrig="380">
          <v:shape id="_x0000_i1187" type="#_x0000_t75" style="width:132pt;height:19.5pt" o:ole="">
            <v:imagedata r:id="rId348" o:title=""/>
          </v:shape>
          <o:OLEObject Type="Embed" ProgID="Equation.DSMT4" ShapeID="_x0000_i1187" DrawAspect="Content" ObjectID="_1605943411" r:id="rId349"/>
        </w:object>
      </w:r>
      <w:r w:rsidRPr="00970765">
        <w:rPr>
          <w:noProof w:val="0"/>
        </w:rPr>
        <w:t>)</w:t>
      </w:r>
    </w:p>
    <w:p w:rsidR="000F70E1" w:rsidRPr="00970765" w:rsidRDefault="000F70E1" w:rsidP="000F70E1">
      <w:pPr>
        <w:pStyle w:val="diplomapictures"/>
        <w:rPr>
          <w:noProof w:val="0"/>
        </w:rPr>
      </w:pPr>
      <w:r w:rsidRPr="00970765">
        <w:rPr>
          <w:lang w:val="ru-RU"/>
        </w:rPr>
        <w:lastRenderedPageBreak/>
        <w:drawing>
          <wp:inline distT="0" distB="0" distL="0" distR="0" wp14:anchorId="001D2BB6" wp14:editId="7A2294FE">
            <wp:extent cx="5220000" cy="336822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0">
                      <a:extLst>
                        <a:ext uri="{28A0092B-C50C-407E-A947-70E740481C1C}">
                          <a14:useLocalDpi xmlns:a14="http://schemas.microsoft.com/office/drawing/2010/main" val="0"/>
                        </a:ext>
                      </a:extLst>
                    </a:blip>
                    <a:srcRect t="3989" b="9843"/>
                    <a:stretch/>
                  </pic:blipFill>
                  <pic:spPr bwMode="auto">
                    <a:xfrm>
                      <a:off x="0" y="0"/>
                      <a:ext cx="5220000" cy="3368223"/>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1BBAD71A" wp14:editId="69DAC7DA">
            <wp:extent cx="5219700" cy="3342502"/>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51">
                      <a:extLst>
                        <a:ext uri="{28A0092B-C50C-407E-A947-70E740481C1C}">
                          <a14:useLocalDpi xmlns:a14="http://schemas.microsoft.com/office/drawing/2010/main" val="0"/>
                        </a:ext>
                      </a:extLst>
                    </a:blip>
                    <a:srcRect t="4386" b="10109"/>
                    <a:stretch/>
                  </pic:blipFill>
                  <pic:spPr bwMode="auto">
                    <a:xfrm>
                      <a:off x="0" y="0"/>
                      <a:ext cx="5220000" cy="3342694"/>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0931D402" wp14:editId="579F1416">
            <wp:extent cx="5219497" cy="157353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52">
                      <a:extLst>
                        <a:ext uri="{28A0092B-C50C-407E-A947-70E740481C1C}">
                          <a14:useLocalDpi xmlns:a14="http://schemas.microsoft.com/office/drawing/2010/main" val="0"/>
                        </a:ext>
                      </a:extLst>
                    </a:blip>
                    <a:srcRect l="1095" t="4783" r="-1095" b="54966"/>
                    <a:stretch/>
                  </pic:blipFill>
                  <pic:spPr bwMode="auto">
                    <a:xfrm>
                      <a:off x="0" y="0"/>
                      <a:ext cx="5220000" cy="1573682"/>
                    </a:xfrm>
                    <a:prstGeom prst="rect">
                      <a:avLst/>
                    </a:prstGeom>
                    <a:noFill/>
                    <a:ln>
                      <a:noFill/>
                    </a:ln>
                    <a:extLst>
                      <a:ext uri="{53640926-AAD7-44D8-BBD7-CCE9431645EC}">
                        <a14:shadowObscured xmlns:a14="http://schemas.microsoft.com/office/drawing/2010/main"/>
                      </a:ext>
                    </a:extLst>
                  </pic:spPr>
                </pic:pic>
              </a:graphicData>
            </a:graphic>
          </wp:inline>
        </w:drawing>
      </w:r>
    </w:p>
    <w:p w:rsidR="000F70E1" w:rsidRPr="00970765" w:rsidRDefault="000F70E1" w:rsidP="000F70E1">
      <w:pPr>
        <w:pStyle w:val="diplomapictures"/>
        <w:rPr>
          <w:noProof w:val="0"/>
        </w:rPr>
      </w:pPr>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5</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9</w:t>
      </w:r>
      <w:r w:rsidRPr="00970765">
        <w:rPr>
          <w:noProof w:val="0"/>
        </w:rPr>
        <w:fldChar w:fldCharType="end"/>
      </w:r>
      <w:r w:rsidRPr="00970765">
        <w:rPr>
          <w:noProof w:val="0"/>
        </w:rPr>
        <w:t xml:space="preserve"> – Графіки перехідних процесів при моделюванні системи керування швидкістю Rexroth (</w:t>
      </w:r>
      <w:r w:rsidRPr="00970765">
        <w:rPr>
          <w:noProof w:val="0"/>
          <w:position w:val="-12"/>
        </w:rPr>
        <w:object w:dxaOrig="1660" w:dyaOrig="420">
          <v:shape id="_x0000_i1188" type="#_x0000_t75" style="width:82.5pt;height:20.25pt" o:ole="">
            <v:imagedata r:id="rId353" o:title=""/>
          </v:shape>
          <o:OLEObject Type="Embed" ProgID="Equation.DSMT4" ShapeID="_x0000_i1188" DrawAspect="Content" ObjectID="_1605943412" r:id="rId354"/>
        </w:object>
      </w:r>
      <w:r w:rsidRPr="00970765">
        <w:rPr>
          <w:noProof w:val="0"/>
        </w:rPr>
        <w:t xml:space="preserve">, </w:t>
      </w:r>
      <w:r w:rsidRPr="00970765">
        <w:rPr>
          <w:noProof w:val="0"/>
          <w:position w:val="-12"/>
        </w:rPr>
        <w:object w:dxaOrig="2640" w:dyaOrig="380">
          <v:shape id="_x0000_i1189" type="#_x0000_t75" style="width:132pt;height:19.5pt" o:ole="">
            <v:imagedata r:id="rId355" o:title=""/>
          </v:shape>
          <o:OLEObject Type="Embed" ProgID="Equation.DSMT4" ShapeID="_x0000_i1189" DrawAspect="Content" ObjectID="_1605943413" r:id="rId356"/>
        </w:object>
      </w:r>
      <w:r w:rsidRPr="00970765">
        <w:rPr>
          <w:noProof w:val="0"/>
        </w:rPr>
        <w:t>)</w:t>
      </w:r>
    </w:p>
    <w:p w:rsidR="000F70E1" w:rsidRPr="00970765" w:rsidRDefault="000F70E1" w:rsidP="000F70E1">
      <w:pPr>
        <w:pStyle w:val="diplomapictures"/>
        <w:rPr>
          <w:noProof w:val="0"/>
        </w:rPr>
      </w:pPr>
      <w:r w:rsidRPr="00970765">
        <w:rPr>
          <w:lang w:val="ru-RU"/>
        </w:rPr>
        <w:lastRenderedPageBreak/>
        <w:drawing>
          <wp:inline distT="0" distB="0" distL="0" distR="0" wp14:anchorId="0CD27526" wp14:editId="00E4EE87">
            <wp:extent cx="5220000" cy="3251824"/>
            <wp:effectExtent l="0" t="0" r="0" b="6350"/>
            <wp:docPr id="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7">
                      <a:extLst>
                        <a:ext uri="{28A0092B-C50C-407E-A947-70E740481C1C}">
                          <a14:useLocalDpi xmlns:a14="http://schemas.microsoft.com/office/drawing/2010/main" val="0"/>
                        </a:ext>
                      </a:extLst>
                    </a:blip>
                    <a:srcRect t="3724" b="10109"/>
                    <a:stretch/>
                  </pic:blipFill>
                  <pic:spPr bwMode="auto">
                    <a:xfrm>
                      <a:off x="0" y="0"/>
                      <a:ext cx="5220000" cy="3251824"/>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699F5B9A" wp14:editId="218A0362">
            <wp:extent cx="5220000" cy="3294055"/>
            <wp:effectExtent l="0" t="0" r="0" b="1905"/>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58">
                      <a:extLst>
                        <a:ext uri="{28A0092B-C50C-407E-A947-70E740481C1C}">
                          <a14:useLocalDpi xmlns:a14="http://schemas.microsoft.com/office/drawing/2010/main" val="0"/>
                        </a:ext>
                      </a:extLst>
                    </a:blip>
                    <a:srcRect b="9843"/>
                    <a:stretch/>
                  </pic:blipFill>
                  <pic:spPr bwMode="auto">
                    <a:xfrm>
                      <a:off x="0" y="0"/>
                      <a:ext cx="5220000" cy="3294055"/>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46B07CC6" wp14:editId="7BAF9E47">
            <wp:extent cx="5220000" cy="1652441"/>
            <wp:effectExtent l="0" t="0" r="0" b="0"/>
            <wp:docPr id="3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9">
                      <a:extLst>
                        <a:ext uri="{28A0092B-C50C-407E-A947-70E740481C1C}">
                          <a14:useLocalDpi xmlns:a14="http://schemas.microsoft.com/office/drawing/2010/main" val="0"/>
                        </a:ext>
                      </a:extLst>
                    </a:blip>
                    <a:srcRect t="4528" b="53193"/>
                    <a:stretch/>
                  </pic:blipFill>
                  <pic:spPr bwMode="auto">
                    <a:xfrm>
                      <a:off x="0" y="0"/>
                      <a:ext cx="5220000" cy="1652441"/>
                    </a:xfrm>
                    <a:prstGeom prst="rect">
                      <a:avLst/>
                    </a:prstGeom>
                    <a:extLst>
                      <a:ext uri="{53640926-AAD7-44D8-BBD7-CCE9431645EC}">
                        <a14:shadowObscured xmlns:a14="http://schemas.microsoft.com/office/drawing/2010/main"/>
                      </a:ext>
                    </a:extLst>
                  </pic:spPr>
                </pic:pic>
              </a:graphicData>
            </a:graphic>
          </wp:inline>
        </w:drawing>
      </w:r>
    </w:p>
    <w:p w:rsidR="000F70E1" w:rsidRPr="00970765" w:rsidRDefault="000F70E1" w:rsidP="000F70E1">
      <w:pPr>
        <w:pStyle w:val="diplomapictures"/>
        <w:rPr>
          <w:noProof w:val="0"/>
        </w:rPr>
      </w:pPr>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5</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10</w:t>
      </w:r>
      <w:r w:rsidRPr="00970765">
        <w:rPr>
          <w:noProof w:val="0"/>
        </w:rPr>
        <w:fldChar w:fldCharType="end"/>
      </w:r>
      <w:r w:rsidRPr="00970765">
        <w:rPr>
          <w:noProof w:val="0"/>
        </w:rPr>
        <w:t xml:space="preserve"> – Графіки перехідних процесів при моделюванні системи керування швидкістю Rexroth (</w:t>
      </w:r>
      <w:r w:rsidRPr="00970765">
        <w:rPr>
          <w:noProof w:val="0"/>
          <w:position w:val="-12"/>
        </w:rPr>
        <w:object w:dxaOrig="1640" w:dyaOrig="420">
          <v:shape id="_x0000_i1190" type="#_x0000_t75" style="width:81pt;height:20.25pt" o:ole="">
            <v:imagedata r:id="rId360" o:title=""/>
          </v:shape>
          <o:OLEObject Type="Embed" ProgID="Equation.DSMT4" ShapeID="_x0000_i1190" DrawAspect="Content" ObjectID="_1605943414" r:id="rId361"/>
        </w:object>
      </w:r>
      <w:r w:rsidRPr="00970765">
        <w:rPr>
          <w:noProof w:val="0"/>
        </w:rPr>
        <w:t xml:space="preserve">, </w:t>
      </w:r>
      <w:r w:rsidRPr="00970765">
        <w:rPr>
          <w:noProof w:val="0"/>
          <w:position w:val="-12"/>
        </w:rPr>
        <w:object w:dxaOrig="2439" w:dyaOrig="380">
          <v:shape id="_x0000_i1191" type="#_x0000_t75" style="width:120pt;height:19.5pt" o:ole="">
            <v:imagedata r:id="rId362" o:title=""/>
          </v:shape>
          <o:OLEObject Type="Embed" ProgID="Equation.DSMT4" ShapeID="_x0000_i1191" DrawAspect="Content" ObjectID="_1605943415" r:id="rId363"/>
        </w:object>
      </w:r>
      <w:r w:rsidRPr="00970765">
        <w:rPr>
          <w:noProof w:val="0"/>
        </w:rPr>
        <w:t>)</w:t>
      </w:r>
    </w:p>
    <w:p w:rsidR="000F70E1" w:rsidRPr="00970765" w:rsidRDefault="000F70E1" w:rsidP="000F70E1">
      <w:pPr>
        <w:pStyle w:val="diplomapictures"/>
        <w:rPr>
          <w:noProof w:val="0"/>
        </w:rPr>
      </w:pPr>
      <w:r w:rsidRPr="00970765">
        <w:rPr>
          <w:lang w:val="ru-RU"/>
        </w:rPr>
        <w:lastRenderedPageBreak/>
        <w:drawing>
          <wp:inline distT="0" distB="0" distL="0" distR="0" wp14:anchorId="1B580EA5" wp14:editId="1C36855E">
            <wp:extent cx="5220000" cy="3368223"/>
            <wp:effectExtent l="0" t="0" r="0" b="3810"/>
            <wp:docPr id="5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4">
                      <a:extLst>
                        <a:ext uri="{28A0092B-C50C-407E-A947-70E740481C1C}">
                          <a14:useLocalDpi xmlns:a14="http://schemas.microsoft.com/office/drawing/2010/main" val="0"/>
                        </a:ext>
                      </a:extLst>
                    </a:blip>
                    <a:srcRect t="3724" b="10109"/>
                    <a:stretch/>
                  </pic:blipFill>
                  <pic:spPr bwMode="auto">
                    <a:xfrm>
                      <a:off x="0" y="0"/>
                      <a:ext cx="5220000" cy="3368223"/>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72A72E2D" wp14:editId="12A37C0C">
            <wp:extent cx="5219549" cy="3312795"/>
            <wp:effectExtent l="0" t="0" r="0" b="1905"/>
            <wp:docPr id="5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65">
                      <a:extLst>
                        <a:ext uri="{28A0092B-C50C-407E-A947-70E740481C1C}">
                          <a14:useLocalDpi xmlns:a14="http://schemas.microsoft.com/office/drawing/2010/main" val="0"/>
                        </a:ext>
                      </a:extLst>
                    </a:blip>
                    <a:srcRect t="4873" b="10375"/>
                    <a:stretch/>
                  </pic:blipFill>
                  <pic:spPr bwMode="auto">
                    <a:xfrm>
                      <a:off x="0" y="0"/>
                      <a:ext cx="5220000" cy="3313082"/>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24DA8A0A" wp14:editId="6EEE6584">
            <wp:extent cx="5220000" cy="1630639"/>
            <wp:effectExtent l="0" t="0" r="0" b="0"/>
            <wp:docPr id="5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6">
                      <a:extLst>
                        <a:ext uri="{28A0092B-C50C-407E-A947-70E740481C1C}">
                          <a14:useLocalDpi xmlns:a14="http://schemas.microsoft.com/office/drawing/2010/main" val="0"/>
                        </a:ext>
                      </a:extLst>
                    </a:blip>
                    <a:srcRect t="4292" b="53991"/>
                    <a:stretch/>
                  </pic:blipFill>
                  <pic:spPr bwMode="auto">
                    <a:xfrm>
                      <a:off x="0" y="0"/>
                      <a:ext cx="5220000" cy="1630639"/>
                    </a:xfrm>
                    <a:prstGeom prst="rect">
                      <a:avLst/>
                    </a:prstGeom>
                    <a:noFill/>
                    <a:ln>
                      <a:noFill/>
                    </a:ln>
                    <a:extLst>
                      <a:ext uri="{53640926-AAD7-44D8-BBD7-CCE9431645EC}">
                        <a14:shadowObscured xmlns:a14="http://schemas.microsoft.com/office/drawing/2010/main"/>
                      </a:ext>
                    </a:extLst>
                  </pic:spPr>
                </pic:pic>
              </a:graphicData>
            </a:graphic>
          </wp:inline>
        </w:drawing>
      </w:r>
    </w:p>
    <w:p w:rsidR="000F70E1" w:rsidRPr="00970765" w:rsidRDefault="000F70E1" w:rsidP="000F70E1">
      <w:pPr>
        <w:pStyle w:val="diplomapictures"/>
        <w:rPr>
          <w:noProof w:val="0"/>
        </w:rPr>
      </w:pPr>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5</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11</w:t>
      </w:r>
      <w:r w:rsidRPr="00970765">
        <w:rPr>
          <w:noProof w:val="0"/>
        </w:rPr>
        <w:fldChar w:fldCharType="end"/>
      </w:r>
      <w:r w:rsidRPr="00970765">
        <w:rPr>
          <w:noProof w:val="0"/>
        </w:rPr>
        <w:t xml:space="preserve"> – Графіки перехідних процесів при моделюванні системи керування швидкістю Rexroth (</w:t>
      </w:r>
      <w:r w:rsidRPr="00970765">
        <w:rPr>
          <w:noProof w:val="0"/>
          <w:position w:val="-12"/>
        </w:rPr>
        <w:object w:dxaOrig="1640" w:dyaOrig="420">
          <v:shape id="_x0000_i1192" type="#_x0000_t75" style="width:81pt;height:20.25pt" o:ole="">
            <v:imagedata r:id="rId367" o:title=""/>
          </v:shape>
          <o:OLEObject Type="Embed" ProgID="Equation.DSMT4" ShapeID="_x0000_i1192" DrawAspect="Content" ObjectID="_1605943416" r:id="rId368"/>
        </w:object>
      </w:r>
      <w:r w:rsidRPr="00970765">
        <w:rPr>
          <w:noProof w:val="0"/>
        </w:rPr>
        <w:t xml:space="preserve">, </w:t>
      </w:r>
      <w:r w:rsidRPr="00970765">
        <w:rPr>
          <w:noProof w:val="0"/>
          <w:position w:val="-12"/>
        </w:rPr>
        <w:object w:dxaOrig="2420" w:dyaOrig="380">
          <v:shape id="_x0000_i1193" type="#_x0000_t75" style="width:120pt;height:19.5pt" o:ole="">
            <v:imagedata r:id="rId369" o:title=""/>
          </v:shape>
          <o:OLEObject Type="Embed" ProgID="Equation.DSMT4" ShapeID="_x0000_i1193" DrawAspect="Content" ObjectID="_1605943417" r:id="rId370"/>
        </w:object>
      </w:r>
      <w:r w:rsidRPr="00970765">
        <w:rPr>
          <w:noProof w:val="0"/>
        </w:rPr>
        <w:t>)</w:t>
      </w:r>
    </w:p>
    <w:p w:rsidR="000F70E1" w:rsidRPr="00970765" w:rsidRDefault="000F70E1" w:rsidP="000F70E1">
      <w:pPr>
        <w:pStyle w:val="1"/>
      </w:pPr>
      <w:r w:rsidRPr="00970765">
        <w:lastRenderedPageBreak/>
        <w:t xml:space="preserve">Додатково було побудовано ЛАЧХ та ЛФЧХ контуру регулювання швидкості на основі моделювання системи регулювання швидкості з двомасовим об’єктом. Значення даних для побудови частотних характеристик наведені в табл.5.2, з використанням яких побудовані ЛАЧХ та ЛФЧХ, що наведені на рис. </w:t>
      </w:r>
      <w:r w:rsidRPr="00970765">
        <w:fldChar w:fldCharType="begin"/>
      </w:r>
      <w:r w:rsidRPr="00970765">
        <w:instrText xml:space="preserve"> REF _Ref532024619 \h  \* MERGEFORMAT </w:instrText>
      </w:r>
      <w:r w:rsidRPr="00970765">
        <w:fldChar w:fldCharType="separate"/>
      </w:r>
      <w:r w:rsidRPr="00970765">
        <w:t xml:space="preserve">Рисунок </w:t>
      </w:r>
      <w:r>
        <w:t>5</w:t>
      </w:r>
      <w:r w:rsidRPr="00970765">
        <w:t>.</w:t>
      </w:r>
      <w:r>
        <w:rPr>
          <w:noProof/>
        </w:rPr>
        <w:t>12</w:t>
      </w:r>
      <w:r w:rsidRPr="00970765">
        <w:fldChar w:fldCharType="end"/>
      </w:r>
      <w:r w:rsidRPr="00970765">
        <w:t>.</w:t>
      </w:r>
    </w:p>
    <w:p w:rsidR="000F70E1" w:rsidRPr="00970765" w:rsidRDefault="000F70E1" w:rsidP="000F70E1">
      <w:pPr>
        <w:pStyle w:val="tablecaption"/>
      </w:pPr>
      <w:r w:rsidRPr="00970765">
        <w:t>Таблиця 5.2 - Точки для побудови ЛАЧХ та ЛФЧХ</w:t>
      </w:r>
    </w:p>
    <w:tbl>
      <w:tblPr>
        <w:tblStyle w:val="TableGrid"/>
        <w:tblW w:w="9634" w:type="dxa"/>
        <w:jc w:val="center"/>
        <w:tblLook w:val="04A0" w:firstRow="1" w:lastRow="0" w:firstColumn="1" w:lastColumn="0" w:noHBand="0" w:noVBand="1"/>
      </w:tblPr>
      <w:tblGrid>
        <w:gridCol w:w="1271"/>
        <w:gridCol w:w="1276"/>
        <w:gridCol w:w="2492"/>
        <w:gridCol w:w="1869"/>
        <w:gridCol w:w="2726"/>
      </w:tblGrid>
      <w:tr w:rsidR="000F70E1" w:rsidRPr="00970765" w:rsidTr="003320C8">
        <w:trPr>
          <w:jc w:val="center"/>
        </w:trPr>
        <w:tc>
          <w:tcPr>
            <w:tcW w:w="1271" w:type="dxa"/>
            <w:vAlign w:val="center"/>
          </w:tcPr>
          <w:p w:rsidR="000F70E1" w:rsidRPr="00970765" w:rsidRDefault="000F70E1" w:rsidP="003320C8">
            <w:pPr>
              <w:keepNext/>
              <w:jc w:val="center"/>
            </w:pPr>
            <w:r w:rsidRPr="00970765">
              <w:t>№</w:t>
            </w:r>
          </w:p>
        </w:tc>
        <w:tc>
          <w:tcPr>
            <w:tcW w:w="1276" w:type="dxa"/>
            <w:vAlign w:val="center"/>
          </w:tcPr>
          <w:p w:rsidR="000F70E1" w:rsidRPr="00970765" w:rsidRDefault="000F70E1" w:rsidP="003320C8">
            <w:pPr>
              <w:keepNext/>
              <w:ind w:firstLine="4"/>
              <w:jc w:val="center"/>
            </w:pPr>
            <w:r w:rsidRPr="00970765">
              <w:t>f, Гц</w:t>
            </w:r>
          </w:p>
        </w:tc>
        <w:tc>
          <w:tcPr>
            <w:tcW w:w="2492" w:type="dxa"/>
            <w:vAlign w:val="center"/>
          </w:tcPr>
          <w:p w:rsidR="000F70E1" w:rsidRPr="00970765" w:rsidRDefault="000F70E1" w:rsidP="003320C8">
            <w:pPr>
              <w:keepNext/>
              <w:jc w:val="center"/>
            </w:pPr>
            <w:r w:rsidRPr="00970765">
              <w:t>Амплітуда вихідного сигналу, рад/с</w:t>
            </w:r>
          </w:p>
        </w:tc>
        <w:tc>
          <w:tcPr>
            <w:tcW w:w="1869" w:type="dxa"/>
            <w:vAlign w:val="center"/>
          </w:tcPr>
          <w:p w:rsidR="000F70E1" w:rsidRPr="00970765" w:rsidRDefault="000F70E1" w:rsidP="003320C8">
            <w:pPr>
              <w:keepNext/>
              <w:jc w:val="center"/>
            </w:pPr>
            <w:r w:rsidRPr="00970765">
              <w:t>Зсув вихідного сигналу, t, с</w:t>
            </w:r>
          </w:p>
        </w:tc>
        <w:tc>
          <w:tcPr>
            <w:tcW w:w="2726" w:type="dxa"/>
            <w:vAlign w:val="center"/>
          </w:tcPr>
          <w:p w:rsidR="000F70E1" w:rsidRPr="00970765" w:rsidRDefault="000F70E1" w:rsidP="003320C8">
            <w:pPr>
              <w:keepNext/>
              <w:jc w:val="center"/>
            </w:pPr>
            <w:r w:rsidRPr="00970765">
              <w:t>Зсув вихідного сигналу, о</w:t>
            </w:r>
          </w:p>
          <w:p w:rsidR="000F70E1" w:rsidRPr="00970765" w:rsidRDefault="000F70E1" w:rsidP="003320C8">
            <w:pPr>
              <w:keepNext/>
              <w:jc w:val="center"/>
            </w:pPr>
          </w:p>
        </w:tc>
      </w:tr>
      <w:tr w:rsidR="000F70E1" w:rsidRPr="00970765" w:rsidTr="003320C8">
        <w:trPr>
          <w:jc w:val="center"/>
        </w:trPr>
        <w:tc>
          <w:tcPr>
            <w:tcW w:w="1271" w:type="dxa"/>
          </w:tcPr>
          <w:p w:rsidR="000F70E1" w:rsidRPr="00970765" w:rsidRDefault="000F70E1" w:rsidP="003320C8">
            <w:pPr>
              <w:keepNext/>
            </w:pPr>
            <w:r w:rsidRPr="00970765">
              <w:t>1</w:t>
            </w:r>
          </w:p>
        </w:tc>
        <w:tc>
          <w:tcPr>
            <w:tcW w:w="1276" w:type="dxa"/>
          </w:tcPr>
          <w:p w:rsidR="000F70E1" w:rsidRPr="00970765" w:rsidRDefault="000F70E1" w:rsidP="003320C8">
            <w:pPr>
              <w:keepNext/>
            </w:pPr>
            <w:r w:rsidRPr="00970765">
              <w:t>1</w:t>
            </w:r>
          </w:p>
        </w:tc>
        <w:tc>
          <w:tcPr>
            <w:tcW w:w="2492" w:type="dxa"/>
          </w:tcPr>
          <w:p w:rsidR="000F70E1" w:rsidRPr="00970765" w:rsidRDefault="000F70E1" w:rsidP="003320C8">
            <w:pPr>
              <w:keepNext/>
            </w:pPr>
            <w:r w:rsidRPr="00970765">
              <w:t>98</w:t>
            </w:r>
          </w:p>
        </w:tc>
        <w:tc>
          <w:tcPr>
            <w:tcW w:w="1869" w:type="dxa"/>
          </w:tcPr>
          <w:p w:rsidR="000F70E1" w:rsidRPr="00970765" w:rsidRDefault="000F70E1" w:rsidP="003320C8">
            <w:pPr>
              <w:keepNext/>
            </w:pPr>
            <w:r w:rsidRPr="00970765">
              <w:t>0.00306</w:t>
            </w:r>
          </w:p>
        </w:tc>
        <w:tc>
          <w:tcPr>
            <w:tcW w:w="2726" w:type="dxa"/>
          </w:tcPr>
          <w:p w:rsidR="000F70E1" w:rsidRPr="00970765" w:rsidRDefault="000F70E1" w:rsidP="003320C8">
            <w:pPr>
              <w:keepNext/>
            </w:pPr>
            <w:r w:rsidRPr="00970765">
              <w:t>1.1016</w:t>
            </w:r>
          </w:p>
        </w:tc>
      </w:tr>
      <w:tr w:rsidR="000F70E1" w:rsidRPr="00970765" w:rsidTr="003320C8">
        <w:trPr>
          <w:jc w:val="center"/>
        </w:trPr>
        <w:tc>
          <w:tcPr>
            <w:tcW w:w="1271" w:type="dxa"/>
          </w:tcPr>
          <w:p w:rsidR="000F70E1" w:rsidRPr="00970765" w:rsidRDefault="000F70E1" w:rsidP="003320C8">
            <w:pPr>
              <w:keepNext/>
            </w:pPr>
            <w:r w:rsidRPr="00970765">
              <w:t>2</w:t>
            </w:r>
          </w:p>
        </w:tc>
        <w:tc>
          <w:tcPr>
            <w:tcW w:w="1276" w:type="dxa"/>
          </w:tcPr>
          <w:p w:rsidR="000F70E1" w:rsidRPr="00970765" w:rsidRDefault="000F70E1" w:rsidP="003320C8">
            <w:pPr>
              <w:keepNext/>
            </w:pPr>
            <w:r w:rsidRPr="00970765">
              <w:t>2</w:t>
            </w:r>
          </w:p>
        </w:tc>
        <w:tc>
          <w:tcPr>
            <w:tcW w:w="2492" w:type="dxa"/>
          </w:tcPr>
          <w:p w:rsidR="000F70E1" w:rsidRPr="00970765" w:rsidRDefault="000F70E1" w:rsidP="003320C8">
            <w:pPr>
              <w:keepNext/>
            </w:pPr>
            <w:r w:rsidRPr="00970765">
              <w:t>97.84</w:t>
            </w:r>
          </w:p>
        </w:tc>
        <w:tc>
          <w:tcPr>
            <w:tcW w:w="1869" w:type="dxa"/>
          </w:tcPr>
          <w:p w:rsidR="000F70E1" w:rsidRPr="00970765" w:rsidRDefault="000F70E1" w:rsidP="003320C8">
            <w:pPr>
              <w:keepNext/>
            </w:pPr>
            <w:r w:rsidRPr="00970765">
              <w:t>0.00424</w:t>
            </w:r>
          </w:p>
        </w:tc>
        <w:tc>
          <w:tcPr>
            <w:tcW w:w="2726" w:type="dxa"/>
          </w:tcPr>
          <w:p w:rsidR="000F70E1" w:rsidRPr="00970765" w:rsidRDefault="000F70E1" w:rsidP="003320C8">
            <w:pPr>
              <w:keepNext/>
            </w:pPr>
            <w:r w:rsidRPr="00970765">
              <w:t>3.0528</w:t>
            </w:r>
          </w:p>
        </w:tc>
      </w:tr>
      <w:tr w:rsidR="000F70E1" w:rsidRPr="00970765" w:rsidTr="003320C8">
        <w:trPr>
          <w:jc w:val="center"/>
        </w:trPr>
        <w:tc>
          <w:tcPr>
            <w:tcW w:w="1271" w:type="dxa"/>
          </w:tcPr>
          <w:p w:rsidR="000F70E1" w:rsidRPr="00970765" w:rsidRDefault="000F70E1" w:rsidP="003320C8">
            <w:pPr>
              <w:keepNext/>
            </w:pPr>
            <w:r w:rsidRPr="00970765">
              <w:t>3</w:t>
            </w:r>
          </w:p>
        </w:tc>
        <w:tc>
          <w:tcPr>
            <w:tcW w:w="1276" w:type="dxa"/>
          </w:tcPr>
          <w:p w:rsidR="000F70E1" w:rsidRPr="00970765" w:rsidRDefault="000F70E1" w:rsidP="003320C8">
            <w:pPr>
              <w:keepNext/>
            </w:pPr>
            <w:r w:rsidRPr="00970765">
              <w:t>3</w:t>
            </w:r>
          </w:p>
        </w:tc>
        <w:tc>
          <w:tcPr>
            <w:tcW w:w="2492" w:type="dxa"/>
          </w:tcPr>
          <w:p w:rsidR="000F70E1" w:rsidRPr="00970765" w:rsidRDefault="000F70E1" w:rsidP="003320C8">
            <w:pPr>
              <w:keepNext/>
            </w:pPr>
            <w:r w:rsidRPr="00970765">
              <w:t>97.52</w:t>
            </w:r>
          </w:p>
        </w:tc>
        <w:tc>
          <w:tcPr>
            <w:tcW w:w="1869" w:type="dxa"/>
          </w:tcPr>
          <w:p w:rsidR="000F70E1" w:rsidRPr="00970765" w:rsidRDefault="000F70E1" w:rsidP="003320C8">
            <w:pPr>
              <w:keepNext/>
            </w:pPr>
            <w:r w:rsidRPr="00970765">
              <w:t>0.00474</w:t>
            </w:r>
          </w:p>
        </w:tc>
        <w:tc>
          <w:tcPr>
            <w:tcW w:w="2726" w:type="dxa"/>
          </w:tcPr>
          <w:p w:rsidR="000F70E1" w:rsidRPr="00970765" w:rsidRDefault="000F70E1" w:rsidP="003320C8">
            <w:pPr>
              <w:keepNext/>
            </w:pPr>
            <w:r w:rsidRPr="00970765">
              <w:t>5.1192</w:t>
            </w:r>
          </w:p>
        </w:tc>
      </w:tr>
      <w:tr w:rsidR="000F70E1" w:rsidRPr="00970765" w:rsidTr="003320C8">
        <w:trPr>
          <w:jc w:val="center"/>
        </w:trPr>
        <w:tc>
          <w:tcPr>
            <w:tcW w:w="1271" w:type="dxa"/>
          </w:tcPr>
          <w:p w:rsidR="000F70E1" w:rsidRPr="00970765" w:rsidRDefault="000F70E1" w:rsidP="003320C8">
            <w:r w:rsidRPr="00970765">
              <w:t>4</w:t>
            </w:r>
          </w:p>
        </w:tc>
        <w:tc>
          <w:tcPr>
            <w:tcW w:w="1276" w:type="dxa"/>
          </w:tcPr>
          <w:p w:rsidR="000F70E1" w:rsidRPr="00970765" w:rsidRDefault="000F70E1" w:rsidP="003320C8">
            <w:r w:rsidRPr="00970765">
              <w:t>4</w:t>
            </w:r>
          </w:p>
        </w:tc>
        <w:tc>
          <w:tcPr>
            <w:tcW w:w="2492" w:type="dxa"/>
          </w:tcPr>
          <w:p w:rsidR="000F70E1" w:rsidRPr="00970765" w:rsidRDefault="000F70E1" w:rsidP="003320C8">
            <w:r w:rsidRPr="00970765">
              <w:t>97.11</w:t>
            </w:r>
          </w:p>
        </w:tc>
        <w:tc>
          <w:tcPr>
            <w:tcW w:w="1869" w:type="dxa"/>
          </w:tcPr>
          <w:p w:rsidR="000F70E1" w:rsidRPr="00970765" w:rsidRDefault="000F70E1" w:rsidP="003320C8">
            <w:r w:rsidRPr="00970765">
              <w:t>0.0051</w:t>
            </w:r>
          </w:p>
        </w:tc>
        <w:tc>
          <w:tcPr>
            <w:tcW w:w="2726" w:type="dxa"/>
          </w:tcPr>
          <w:p w:rsidR="000F70E1" w:rsidRPr="00970765" w:rsidRDefault="000F70E1" w:rsidP="003320C8">
            <w:r w:rsidRPr="00970765">
              <w:t>7.3440</w:t>
            </w:r>
          </w:p>
        </w:tc>
      </w:tr>
      <w:tr w:rsidR="000F70E1" w:rsidRPr="00970765" w:rsidTr="003320C8">
        <w:trPr>
          <w:jc w:val="center"/>
        </w:trPr>
        <w:tc>
          <w:tcPr>
            <w:tcW w:w="1271" w:type="dxa"/>
          </w:tcPr>
          <w:p w:rsidR="000F70E1" w:rsidRPr="00970765" w:rsidRDefault="000F70E1" w:rsidP="003320C8">
            <w:r w:rsidRPr="00970765">
              <w:t>5</w:t>
            </w:r>
          </w:p>
        </w:tc>
        <w:tc>
          <w:tcPr>
            <w:tcW w:w="1276" w:type="dxa"/>
          </w:tcPr>
          <w:p w:rsidR="000F70E1" w:rsidRPr="00970765" w:rsidRDefault="000F70E1" w:rsidP="003320C8">
            <w:r w:rsidRPr="00970765">
              <w:t>5</w:t>
            </w:r>
          </w:p>
        </w:tc>
        <w:tc>
          <w:tcPr>
            <w:tcW w:w="2492" w:type="dxa"/>
          </w:tcPr>
          <w:p w:rsidR="000F70E1" w:rsidRPr="00970765" w:rsidRDefault="000F70E1" w:rsidP="003320C8">
            <w:r w:rsidRPr="00970765">
              <w:t>96.57</w:t>
            </w:r>
          </w:p>
        </w:tc>
        <w:tc>
          <w:tcPr>
            <w:tcW w:w="1869" w:type="dxa"/>
          </w:tcPr>
          <w:p w:rsidR="000F70E1" w:rsidRPr="00970765" w:rsidRDefault="000F70E1" w:rsidP="003320C8">
            <w:r w:rsidRPr="00970765">
              <w:t>0.00525</w:t>
            </w:r>
          </w:p>
        </w:tc>
        <w:tc>
          <w:tcPr>
            <w:tcW w:w="2726" w:type="dxa"/>
          </w:tcPr>
          <w:p w:rsidR="000F70E1" w:rsidRPr="00970765" w:rsidRDefault="000F70E1" w:rsidP="003320C8">
            <w:r w:rsidRPr="00970765">
              <w:t>9.4500</w:t>
            </w:r>
          </w:p>
        </w:tc>
      </w:tr>
      <w:tr w:rsidR="000F70E1" w:rsidRPr="00970765" w:rsidTr="003320C8">
        <w:trPr>
          <w:jc w:val="center"/>
        </w:trPr>
        <w:tc>
          <w:tcPr>
            <w:tcW w:w="1271" w:type="dxa"/>
          </w:tcPr>
          <w:p w:rsidR="000F70E1" w:rsidRPr="00970765" w:rsidRDefault="000F70E1" w:rsidP="003320C8">
            <w:r w:rsidRPr="00970765">
              <w:t>6</w:t>
            </w:r>
          </w:p>
        </w:tc>
        <w:tc>
          <w:tcPr>
            <w:tcW w:w="1276" w:type="dxa"/>
          </w:tcPr>
          <w:p w:rsidR="000F70E1" w:rsidRPr="00970765" w:rsidRDefault="000F70E1" w:rsidP="003320C8">
            <w:r w:rsidRPr="00970765">
              <w:t>6</w:t>
            </w:r>
          </w:p>
        </w:tc>
        <w:tc>
          <w:tcPr>
            <w:tcW w:w="2492" w:type="dxa"/>
          </w:tcPr>
          <w:p w:rsidR="000F70E1" w:rsidRPr="00970765" w:rsidRDefault="000F70E1" w:rsidP="003320C8">
            <w:r w:rsidRPr="00970765">
              <w:t>95.69</w:t>
            </w:r>
          </w:p>
        </w:tc>
        <w:tc>
          <w:tcPr>
            <w:tcW w:w="1869" w:type="dxa"/>
          </w:tcPr>
          <w:p w:rsidR="000F70E1" w:rsidRPr="00970765" w:rsidRDefault="000F70E1" w:rsidP="003320C8">
            <w:r w:rsidRPr="00970765">
              <w:t>0.00543</w:t>
            </w:r>
          </w:p>
        </w:tc>
        <w:tc>
          <w:tcPr>
            <w:tcW w:w="2726" w:type="dxa"/>
          </w:tcPr>
          <w:p w:rsidR="000F70E1" w:rsidRPr="00970765" w:rsidRDefault="000F70E1" w:rsidP="003320C8">
            <w:r w:rsidRPr="00970765">
              <w:t>11.7288</w:t>
            </w:r>
          </w:p>
        </w:tc>
      </w:tr>
      <w:tr w:rsidR="000F70E1" w:rsidRPr="00970765" w:rsidTr="003320C8">
        <w:trPr>
          <w:jc w:val="center"/>
        </w:trPr>
        <w:tc>
          <w:tcPr>
            <w:tcW w:w="1271" w:type="dxa"/>
          </w:tcPr>
          <w:p w:rsidR="000F70E1" w:rsidRPr="00970765" w:rsidRDefault="000F70E1" w:rsidP="003320C8">
            <w:r w:rsidRPr="00970765">
              <w:t>7</w:t>
            </w:r>
          </w:p>
        </w:tc>
        <w:tc>
          <w:tcPr>
            <w:tcW w:w="1276" w:type="dxa"/>
          </w:tcPr>
          <w:p w:rsidR="000F70E1" w:rsidRPr="00970765" w:rsidRDefault="000F70E1" w:rsidP="003320C8">
            <w:r w:rsidRPr="00970765">
              <w:t>7</w:t>
            </w:r>
          </w:p>
        </w:tc>
        <w:tc>
          <w:tcPr>
            <w:tcW w:w="2492" w:type="dxa"/>
          </w:tcPr>
          <w:p w:rsidR="000F70E1" w:rsidRPr="00970765" w:rsidRDefault="000F70E1" w:rsidP="003320C8">
            <w:r w:rsidRPr="00970765">
              <w:t>94.47</w:t>
            </w:r>
          </w:p>
        </w:tc>
        <w:tc>
          <w:tcPr>
            <w:tcW w:w="1869" w:type="dxa"/>
          </w:tcPr>
          <w:p w:rsidR="000F70E1" w:rsidRPr="00970765" w:rsidRDefault="000F70E1" w:rsidP="003320C8">
            <w:r w:rsidRPr="00970765">
              <w:t>0.00555</w:t>
            </w:r>
          </w:p>
        </w:tc>
        <w:tc>
          <w:tcPr>
            <w:tcW w:w="2726" w:type="dxa"/>
          </w:tcPr>
          <w:p w:rsidR="000F70E1" w:rsidRPr="00970765" w:rsidRDefault="000F70E1" w:rsidP="003320C8">
            <w:r w:rsidRPr="00970765">
              <w:t>13.9860</w:t>
            </w:r>
          </w:p>
        </w:tc>
      </w:tr>
      <w:tr w:rsidR="000F70E1" w:rsidRPr="00970765" w:rsidTr="003320C8">
        <w:trPr>
          <w:jc w:val="center"/>
        </w:trPr>
        <w:tc>
          <w:tcPr>
            <w:tcW w:w="1271" w:type="dxa"/>
          </w:tcPr>
          <w:p w:rsidR="000F70E1" w:rsidRPr="00970765" w:rsidRDefault="000F70E1" w:rsidP="003320C8">
            <w:r w:rsidRPr="00970765">
              <w:t>8</w:t>
            </w:r>
          </w:p>
        </w:tc>
        <w:tc>
          <w:tcPr>
            <w:tcW w:w="1276" w:type="dxa"/>
          </w:tcPr>
          <w:p w:rsidR="000F70E1" w:rsidRPr="00970765" w:rsidRDefault="000F70E1" w:rsidP="003320C8">
            <w:r w:rsidRPr="00970765">
              <w:t>8</w:t>
            </w:r>
          </w:p>
        </w:tc>
        <w:tc>
          <w:tcPr>
            <w:tcW w:w="2492" w:type="dxa"/>
          </w:tcPr>
          <w:p w:rsidR="000F70E1" w:rsidRPr="00970765" w:rsidRDefault="000F70E1" w:rsidP="003320C8">
            <w:r w:rsidRPr="00970765">
              <w:t>93.01</w:t>
            </w:r>
          </w:p>
        </w:tc>
        <w:tc>
          <w:tcPr>
            <w:tcW w:w="1869" w:type="dxa"/>
          </w:tcPr>
          <w:p w:rsidR="000F70E1" w:rsidRPr="00970765" w:rsidRDefault="000F70E1" w:rsidP="003320C8">
            <w:r w:rsidRPr="00970765">
              <w:t>0.0057</w:t>
            </w:r>
          </w:p>
        </w:tc>
        <w:tc>
          <w:tcPr>
            <w:tcW w:w="2726" w:type="dxa"/>
          </w:tcPr>
          <w:p w:rsidR="000F70E1" w:rsidRPr="00970765" w:rsidRDefault="000F70E1" w:rsidP="003320C8">
            <w:r w:rsidRPr="00970765">
              <w:t>16.4160</w:t>
            </w:r>
          </w:p>
        </w:tc>
      </w:tr>
      <w:tr w:rsidR="000F70E1" w:rsidRPr="00970765" w:rsidTr="003320C8">
        <w:trPr>
          <w:jc w:val="center"/>
        </w:trPr>
        <w:tc>
          <w:tcPr>
            <w:tcW w:w="1271" w:type="dxa"/>
          </w:tcPr>
          <w:p w:rsidR="000F70E1" w:rsidRPr="00970765" w:rsidRDefault="000F70E1" w:rsidP="003320C8">
            <w:r w:rsidRPr="00970765">
              <w:t>9</w:t>
            </w:r>
          </w:p>
        </w:tc>
        <w:tc>
          <w:tcPr>
            <w:tcW w:w="1276" w:type="dxa"/>
          </w:tcPr>
          <w:p w:rsidR="000F70E1" w:rsidRPr="00970765" w:rsidRDefault="000F70E1" w:rsidP="003320C8">
            <w:r w:rsidRPr="00970765">
              <w:t>9</w:t>
            </w:r>
          </w:p>
        </w:tc>
        <w:tc>
          <w:tcPr>
            <w:tcW w:w="2492" w:type="dxa"/>
          </w:tcPr>
          <w:p w:rsidR="000F70E1" w:rsidRPr="00970765" w:rsidRDefault="000F70E1" w:rsidP="003320C8">
            <w:r w:rsidRPr="00970765">
              <w:t>91.3</w:t>
            </w:r>
          </w:p>
        </w:tc>
        <w:tc>
          <w:tcPr>
            <w:tcW w:w="1869" w:type="dxa"/>
          </w:tcPr>
          <w:p w:rsidR="000F70E1" w:rsidRPr="00970765" w:rsidRDefault="000F70E1" w:rsidP="003320C8">
            <w:r w:rsidRPr="00970765">
              <w:t>0.00591</w:t>
            </w:r>
          </w:p>
        </w:tc>
        <w:tc>
          <w:tcPr>
            <w:tcW w:w="2726" w:type="dxa"/>
          </w:tcPr>
          <w:p w:rsidR="000F70E1" w:rsidRPr="00970765" w:rsidRDefault="000F70E1" w:rsidP="003320C8">
            <w:r w:rsidRPr="00970765">
              <w:t>19.1484</w:t>
            </w:r>
          </w:p>
        </w:tc>
      </w:tr>
      <w:tr w:rsidR="000F70E1" w:rsidRPr="00970765" w:rsidTr="003320C8">
        <w:trPr>
          <w:jc w:val="center"/>
        </w:trPr>
        <w:tc>
          <w:tcPr>
            <w:tcW w:w="1271" w:type="dxa"/>
          </w:tcPr>
          <w:p w:rsidR="000F70E1" w:rsidRPr="00970765" w:rsidRDefault="000F70E1" w:rsidP="003320C8">
            <w:r w:rsidRPr="00970765">
              <w:t>10</w:t>
            </w:r>
          </w:p>
        </w:tc>
        <w:tc>
          <w:tcPr>
            <w:tcW w:w="1276" w:type="dxa"/>
          </w:tcPr>
          <w:p w:rsidR="000F70E1" w:rsidRPr="00970765" w:rsidRDefault="000F70E1" w:rsidP="003320C8">
            <w:r w:rsidRPr="00970765">
              <w:t>10</w:t>
            </w:r>
          </w:p>
        </w:tc>
        <w:tc>
          <w:tcPr>
            <w:tcW w:w="2492" w:type="dxa"/>
          </w:tcPr>
          <w:p w:rsidR="000F70E1" w:rsidRPr="00970765" w:rsidRDefault="000F70E1" w:rsidP="003320C8">
            <w:r w:rsidRPr="00970765">
              <w:t>89.29</w:t>
            </w:r>
          </w:p>
        </w:tc>
        <w:tc>
          <w:tcPr>
            <w:tcW w:w="1869" w:type="dxa"/>
          </w:tcPr>
          <w:p w:rsidR="000F70E1" w:rsidRPr="00970765" w:rsidRDefault="000F70E1" w:rsidP="003320C8">
            <w:r w:rsidRPr="00970765">
              <w:t>0.00593</w:t>
            </w:r>
          </w:p>
        </w:tc>
        <w:tc>
          <w:tcPr>
            <w:tcW w:w="2726" w:type="dxa"/>
          </w:tcPr>
          <w:p w:rsidR="000F70E1" w:rsidRPr="00970765" w:rsidRDefault="000F70E1" w:rsidP="003320C8">
            <w:r w:rsidRPr="00970765">
              <w:t>21.3480</w:t>
            </w:r>
          </w:p>
        </w:tc>
      </w:tr>
      <w:tr w:rsidR="000F70E1" w:rsidRPr="00970765" w:rsidTr="003320C8">
        <w:trPr>
          <w:jc w:val="center"/>
        </w:trPr>
        <w:tc>
          <w:tcPr>
            <w:tcW w:w="1271" w:type="dxa"/>
          </w:tcPr>
          <w:p w:rsidR="000F70E1" w:rsidRPr="00970765" w:rsidRDefault="000F70E1" w:rsidP="003320C8">
            <w:r w:rsidRPr="00970765">
              <w:t>11</w:t>
            </w:r>
          </w:p>
        </w:tc>
        <w:tc>
          <w:tcPr>
            <w:tcW w:w="1276" w:type="dxa"/>
          </w:tcPr>
          <w:p w:rsidR="000F70E1" w:rsidRPr="00970765" w:rsidRDefault="000F70E1" w:rsidP="003320C8">
            <w:r w:rsidRPr="00970765">
              <w:t>12</w:t>
            </w:r>
          </w:p>
        </w:tc>
        <w:tc>
          <w:tcPr>
            <w:tcW w:w="2492" w:type="dxa"/>
          </w:tcPr>
          <w:p w:rsidR="000F70E1" w:rsidRPr="00970765" w:rsidRDefault="000F70E1" w:rsidP="003320C8">
            <w:r w:rsidRPr="00970765">
              <w:t>84</w:t>
            </w:r>
          </w:p>
        </w:tc>
        <w:tc>
          <w:tcPr>
            <w:tcW w:w="1869" w:type="dxa"/>
          </w:tcPr>
          <w:p w:rsidR="000F70E1" w:rsidRPr="00970765" w:rsidRDefault="000F70E1" w:rsidP="003320C8">
            <w:r w:rsidRPr="00970765">
              <w:t>0.00629</w:t>
            </w:r>
          </w:p>
        </w:tc>
        <w:tc>
          <w:tcPr>
            <w:tcW w:w="2726" w:type="dxa"/>
          </w:tcPr>
          <w:p w:rsidR="000F70E1" w:rsidRPr="00970765" w:rsidRDefault="000F70E1" w:rsidP="003320C8">
            <w:r w:rsidRPr="00970765">
              <w:t>27.1728</w:t>
            </w:r>
          </w:p>
        </w:tc>
      </w:tr>
      <w:tr w:rsidR="000F70E1" w:rsidRPr="00970765" w:rsidTr="003320C8">
        <w:trPr>
          <w:jc w:val="center"/>
        </w:trPr>
        <w:tc>
          <w:tcPr>
            <w:tcW w:w="1271" w:type="dxa"/>
          </w:tcPr>
          <w:p w:rsidR="000F70E1" w:rsidRPr="00970765" w:rsidRDefault="000F70E1" w:rsidP="003320C8">
            <w:r w:rsidRPr="00970765">
              <w:t>12</w:t>
            </w:r>
          </w:p>
        </w:tc>
        <w:tc>
          <w:tcPr>
            <w:tcW w:w="1276" w:type="dxa"/>
          </w:tcPr>
          <w:p w:rsidR="000F70E1" w:rsidRPr="00970765" w:rsidRDefault="000F70E1" w:rsidP="003320C8">
            <w:r w:rsidRPr="00970765">
              <w:t>14</w:t>
            </w:r>
          </w:p>
        </w:tc>
        <w:tc>
          <w:tcPr>
            <w:tcW w:w="2492" w:type="dxa"/>
          </w:tcPr>
          <w:p w:rsidR="000F70E1" w:rsidRPr="00970765" w:rsidRDefault="000F70E1" w:rsidP="003320C8">
            <w:r w:rsidRPr="00970765">
              <w:t>76.74</w:t>
            </w:r>
          </w:p>
        </w:tc>
        <w:tc>
          <w:tcPr>
            <w:tcW w:w="1869" w:type="dxa"/>
          </w:tcPr>
          <w:p w:rsidR="000F70E1" w:rsidRPr="00970765" w:rsidRDefault="000F70E1" w:rsidP="003320C8">
            <w:r w:rsidRPr="00970765">
              <w:t>0.00654</w:t>
            </w:r>
          </w:p>
        </w:tc>
        <w:tc>
          <w:tcPr>
            <w:tcW w:w="2726" w:type="dxa"/>
          </w:tcPr>
          <w:p w:rsidR="000F70E1" w:rsidRPr="00970765" w:rsidRDefault="000F70E1" w:rsidP="003320C8">
            <w:r w:rsidRPr="00970765">
              <w:t>32.9616</w:t>
            </w:r>
          </w:p>
        </w:tc>
      </w:tr>
      <w:tr w:rsidR="000F70E1" w:rsidRPr="00970765" w:rsidTr="003320C8">
        <w:trPr>
          <w:jc w:val="center"/>
        </w:trPr>
        <w:tc>
          <w:tcPr>
            <w:tcW w:w="1271" w:type="dxa"/>
          </w:tcPr>
          <w:p w:rsidR="000F70E1" w:rsidRPr="00970765" w:rsidRDefault="000F70E1" w:rsidP="003320C8">
            <w:r w:rsidRPr="00970765">
              <w:t>13</w:t>
            </w:r>
          </w:p>
        </w:tc>
        <w:tc>
          <w:tcPr>
            <w:tcW w:w="1276" w:type="dxa"/>
          </w:tcPr>
          <w:p w:rsidR="000F70E1" w:rsidRPr="00970765" w:rsidRDefault="000F70E1" w:rsidP="003320C8">
            <w:r w:rsidRPr="00970765">
              <w:t>15</w:t>
            </w:r>
          </w:p>
        </w:tc>
        <w:tc>
          <w:tcPr>
            <w:tcW w:w="2492" w:type="dxa"/>
          </w:tcPr>
          <w:p w:rsidR="000F70E1" w:rsidRPr="00970765" w:rsidRDefault="000F70E1" w:rsidP="003320C8">
            <w:r w:rsidRPr="00970765">
              <w:t>72.22</w:t>
            </w:r>
          </w:p>
        </w:tc>
        <w:tc>
          <w:tcPr>
            <w:tcW w:w="1869" w:type="dxa"/>
          </w:tcPr>
          <w:p w:rsidR="000F70E1" w:rsidRPr="00970765" w:rsidRDefault="000F70E1" w:rsidP="003320C8">
            <w:r w:rsidRPr="00970765">
              <w:t>0.00662</w:t>
            </w:r>
          </w:p>
        </w:tc>
        <w:tc>
          <w:tcPr>
            <w:tcW w:w="2726" w:type="dxa"/>
          </w:tcPr>
          <w:p w:rsidR="000F70E1" w:rsidRPr="00970765" w:rsidRDefault="000F70E1" w:rsidP="003320C8">
            <w:r w:rsidRPr="00970765">
              <w:t>35.7480</w:t>
            </w:r>
          </w:p>
        </w:tc>
      </w:tr>
      <w:tr w:rsidR="000F70E1" w:rsidRPr="00970765" w:rsidTr="003320C8">
        <w:trPr>
          <w:jc w:val="center"/>
        </w:trPr>
        <w:tc>
          <w:tcPr>
            <w:tcW w:w="1271" w:type="dxa"/>
          </w:tcPr>
          <w:p w:rsidR="000F70E1" w:rsidRPr="00970765" w:rsidRDefault="000F70E1" w:rsidP="003320C8">
            <w:r w:rsidRPr="00970765">
              <w:t>14</w:t>
            </w:r>
          </w:p>
        </w:tc>
        <w:tc>
          <w:tcPr>
            <w:tcW w:w="1276" w:type="dxa"/>
          </w:tcPr>
          <w:p w:rsidR="000F70E1" w:rsidRPr="00970765" w:rsidRDefault="000F70E1" w:rsidP="003320C8">
            <w:r w:rsidRPr="00970765">
              <w:t>16</w:t>
            </w:r>
          </w:p>
        </w:tc>
        <w:tc>
          <w:tcPr>
            <w:tcW w:w="2492" w:type="dxa"/>
          </w:tcPr>
          <w:p w:rsidR="000F70E1" w:rsidRPr="00970765" w:rsidRDefault="000F70E1" w:rsidP="003320C8">
            <w:r w:rsidRPr="00970765">
              <w:t>67.07</w:t>
            </w:r>
          </w:p>
        </w:tc>
        <w:tc>
          <w:tcPr>
            <w:tcW w:w="1869" w:type="dxa"/>
          </w:tcPr>
          <w:p w:rsidR="000F70E1" w:rsidRPr="00970765" w:rsidRDefault="000F70E1" w:rsidP="003320C8">
            <w:r w:rsidRPr="00970765">
              <w:t>0.00658</w:t>
            </w:r>
          </w:p>
        </w:tc>
        <w:tc>
          <w:tcPr>
            <w:tcW w:w="2726" w:type="dxa"/>
          </w:tcPr>
          <w:p w:rsidR="000F70E1" w:rsidRPr="00970765" w:rsidRDefault="000F70E1" w:rsidP="003320C8">
            <w:r w:rsidRPr="00970765">
              <w:t>37.9008</w:t>
            </w:r>
          </w:p>
        </w:tc>
      </w:tr>
      <w:tr w:rsidR="000F70E1" w:rsidRPr="00970765" w:rsidTr="003320C8">
        <w:trPr>
          <w:jc w:val="center"/>
        </w:trPr>
        <w:tc>
          <w:tcPr>
            <w:tcW w:w="1271" w:type="dxa"/>
          </w:tcPr>
          <w:p w:rsidR="000F70E1" w:rsidRPr="00970765" w:rsidRDefault="000F70E1" w:rsidP="003320C8">
            <w:r w:rsidRPr="00970765">
              <w:t>15</w:t>
            </w:r>
          </w:p>
        </w:tc>
        <w:tc>
          <w:tcPr>
            <w:tcW w:w="1276" w:type="dxa"/>
          </w:tcPr>
          <w:p w:rsidR="000F70E1" w:rsidRPr="00970765" w:rsidRDefault="000F70E1" w:rsidP="003320C8">
            <w:r w:rsidRPr="00970765">
              <w:t>18</w:t>
            </w:r>
          </w:p>
        </w:tc>
        <w:tc>
          <w:tcPr>
            <w:tcW w:w="2492" w:type="dxa"/>
          </w:tcPr>
          <w:p w:rsidR="000F70E1" w:rsidRPr="00970765" w:rsidRDefault="000F70E1" w:rsidP="003320C8">
            <w:r w:rsidRPr="00970765">
              <w:t>55.44</w:t>
            </w:r>
          </w:p>
        </w:tc>
        <w:tc>
          <w:tcPr>
            <w:tcW w:w="1869" w:type="dxa"/>
          </w:tcPr>
          <w:p w:rsidR="000F70E1" w:rsidRPr="00970765" w:rsidRDefault="000F70E1" w:rsidP="003320C8">
            <w:r w:rsidRPr="00970765">
              <w:t>0.0064</w:t>
            </w:r>
          </w:p>
        </w:tc>
        <w:tc>
          <w:tcPr>
            <w:tcW w:w="2726" w:type="dxa"/>
          </w:tcPr>
          <w:p w:rsidR="000F70E1" w:rsidRPr="00970765" w:rsidRDefault="000F70E1" w:rsidP="003320C8">
            <w:r w:rsidRPr="00970765">
              <w:t>41.4720</w:t>
            </w:r>
          </w:p>
        </w:tc>
      </w:tr>
      <w:tr w:rsidR="000F70E1" w:rsidRPr="00970765" w:rsidTr="003320C8">
        <w:trPr>
          <w:jc w:val="center"/>
        </w:trPr>
        <w:tc>
          <w:tcPr>
            <w:tcW w:w="1271" w:type="dxa"/>
          </w:tcPr>
          <w:p w:rsidR="000F70E1" w:rsidRPr="00970765" w:rsidRDefault="000F70E1" w:rsidP="003320C8">
            <w:r w:rsidRPr="00970765">
              <w:t>16</w:t>
            </w:r>
          </w:p>
        </w:tc>
        <w:tc>
          <w:tcPr>
            <w:tcW w:w="1276" w:type="dxa"/>
          </w:tcPr>
          <w:p w:rsidR="000F70E1" w:rsidRPr="00970765" w:rsidRDefault="000F70E1" w:rsidP="003320C8">
            <w:r w:rsidRPr="00970765">
              <w:t>20</w:t>
            </w:r>
          </w:p>
        </w:tc>
        <w:tc>
          <w:tcPr>
            <w:tcW w:w="2492" w:type="dxa"/>
          </w:tcPr>
          <w:p w:rsidR="000F70E1" w:rsidRPr="00970765" w:rsidRDefault="000F70E1" w:rsidP="003320C8">
            <w:r w:rsidRPr="00970765">
              <w:t>43.3</w:t>
            </w:r>
          </w:p>
        </w:tc>
        <w:tc>
          <w:tcPr>
            <w:tcW w:w="1869" w:type="dxa"/>
          </w:tcPr>
          <w:p w:rsidR="000F70E1" w:rsidRPr="00970765" w:rsidRDefault="000F70E1" w:rsidP="003320C8">
            <w:r w:rsidRPr="00970765">
              <w:t>0.00572</w:t>
            </w:r>
          </w:p>
        </w:tc>
        <w:tc>
          <w:tcPr>
            <w:tcW w:w="2726" w:type="dxa"/>
          </w:tcPr>
          <w:p w:rsidR="000F70E1" w:rsidRPr="00970765" w:rsidRDefault="000F70E1" w:rsidP="003320C8">
            <w:r w:rsidRPr="00970765">
              <w:t>41.1840</w:t>
            </w:r>
          </w:p>
        </w:tc>
      </w:tr>
      <w:tr w:rsidR="000F70E1" w:rsidRPr="00970765" w:rsidTr="003320C8">
        <w:trPr>
          <w:jc w:val="center"/>
        </w:trPr>
        <w:tc>
          <w:tcPr>
            <w:tcW w:w="1271" w:type="dxa"/>
          </w:tcPr>
          <w:p w:rsidR="000F70E1" w:rsidRPr="00970765" w:rsidRDefault="000F70E1" w:rsidP="003320C8">
            <w:r w:rsidRPr="00970765">
              <w:t>17</w:t>
            </w:r>
          </w:p>
        </w:tc>
        <w:tc>
          <w:tcPr>
            <w:tcW w:w="1276" w:type="dxa"/>
          </w:tcPr>
          <w:p w:rsidR="000F70E1" w:rsidRPr="00970765" w:rsidRDefault="000F70E1" w:rsidP="003320C8">
            <w:r w:rsidRPr="00970765">
              <w:t>22</w:t>
            </w:r>
          </w:p>
        </w:tc>
        <w:tc>
          <w:tcPr>
            <w:tcW w:w="2492" w:type="dxa"/>
          </w:tcPr>
          <w:p w:rsidR="000F70E1" w:rsidRPr="00970765" w:rsidRDefault="000F70E1" w:rsidP="003320C8">
            <w:r w:rsidRPr="00970765">
              <w:t>33.3</w:t>
            </w:r>
          </w:p>
        </w:tc>
        <w:tc>
          <w:tcPr>
            <w:tcW w:w="1869" w:type="dxa"/>
          </w:tcPr>
          <w:p w:rsidR="000F70E1" w:rsidRPr="00970765" w:rsidRDefault="000F70E1" w:rsidP="003320C8">
            <w:r w:rsidRPr="00970765">
              <w:t>0.00407</w:t>
            </w:r>
          </w:p>
        </w:tc>
        <w:tc>
          <w:tcPr>
            <w:tcW w:w="2726" w:type="dxa"/>
          </w:tcPr>
          <w:p w:rsidR="000F70E1" w:rsidRPr="00970765" w:rsidRDefault="000F70E1" w:rsidP="003320C8">
            <w:r w:rsidRPr="00970765">
              <w:t>32.2344</w:t>
            </w:r>
          </w:p>
        </w:tc>
      </w:tr>
      <w:tr w:rsidR="000F70E1" w:rsidRPr="00970765" w:rsidTr="003320C8">
        <w:trPr>
          <w:jc w:val="center"/>
        </w:trPr>
        <w:tc>
          <w:tcPr>
            <w:tcW w:w="1271" w:type="dxa"/>
          </w:tcPr>
          <w:p w:rsidR="000F70E1" w:rsidRPr="00970765" w:rsidRDefault="000F70E1" w:rsidP="003320C8">
            <w:r w:rsidRPr="00970765">
              <w:t>18</w:t>
            </w:r>
          </w:p>
        </w:tc>
        <w:tc>
          <w:tcPr>
            <w:tcW w:w="1276" w:type="dxa"/>
          </w:tcPr>
          <w:p w:rsidR="000F70E1" w:rsidRPr="00970765" w:rsidRDefault="000F70E1" w:rsidP="003320C8">
            <w:r w:rsidRPr="00970765">
              <w:t>25</w:t>
            </w:r>
          </w:p>
        </w:tc>
        <w:tc>
          <w:tcPr>
            <w:tcW w:w="2492" w:type="dxa"/>
          </w:tcPr>
          <w:p w:rsidR="000F70E1" w:rsidRPr="00970765" w:rsidRDefault="000F70E1" w:rsidP="003320C8">
            <w:r w:rsidRPr="00970765">
              <w:t>28.66</w:t>
            </w:r>
          </w:p>
        </w:tc>
        <w:tc>
          <w:tcPr>
            <w:tcW w:w="1869" w:type="dxa"/>
          </w:tcPr>
          <w:p w:rsidR="000F70E1" w:rsidRPr="00970765" w:rsidRDefault="000F70E1" w:rsidP="003320C8">
            <w:r w:rsidRPr="00970765">
              <w:t>0.0007</w:t>
            </w:r>
          </w:p>
        </w:tc>
        <w:tc>
          <w:tcPr>
            <w:tcW w:w="2726" w:type="dxa"/>
          </w:tcPr>
          <w:p w:rsidR="000F70E1" w:rsidRPr="00970765" w:rsidRDefault="000F70E1" w:rsidP="003320C8">
            <w:r w:rsidRPr="00970765">
              <w:t>6.3000</w:t>
            </w:r>
          </w:p>
        </w:tc>
      </w:tr>
      <w:tr w:rsidR="000F70E1" w:rsidRPr="00970765" w:rsidTr="003320C8">
        <w:trPr>
          <w:jc w:val="center"/>
        </w:trPr>
        <w:tc>
          <w:tcPr>
            <w:tcW w:w="1271" w:type="dxa"/>
          </w:tcPr>
          <w:p w:rsidR="000F70E1" w:rsidRPr="00970765" w:rsidRDefault="000F70E1" w:rsidP="003320C8">
            <w:r w:rsidRPr="00970765">
              <w:t>19</w:t>
            </w:r>
          </w:p>
        </w:tc>
        <w:tc>
          <w:tcPr>
            <w:tcW w:w="1276" w:type="dxa"/>
          </w:tcPr>
          <w:p w:rsidR="000F70E1" w:rsidRPr="00970765" w:rsidRDefault="000F70E1" w:rsidP="003320C8">
            <w:r w:rsidRPr="00970765">
              <w:t>27</w:t>
            </w:r>
          </w:p>
        </w:tc>
        <w:tc>
          <w:tcPr>
            <w:tcW w:w="2492" w:type="dxa"/>
          </w:tcPr>
          <w:p w:rsidR="000F70E1" w:rsidRPr="00970765" w:rsidRDefault="000F70E1" w:rsidP="003320C8">
            <w:r w:rsidRPr="00970765">
              <w:t>32</w:t>
            </w:r>
          </w:p>
        </w:tc>
        <w:tc>
          <w:tcPr>
            <w:tcW w:w="1869" w:type="dxa"/>
          </w:tcPr>
          <w:p w:rsidR="000F70E1" w:rsidRPr="00970765" w:rsidRDefault="000F70E1" w:rsidP="003320C8">
            <w:r w:rsidRPr="00970765">
              <w:t>0.0001</w:t>
            </w:r>
          </w:p>
        </w:tc>
        <w:tc>
          <w:tcPr>
            <w:tcW w:w="2726" w:type="dxa"/>
          </w:tcPr>
          <w:p w:rsidR="000F70E1" w:rsidRPr="00970765" w:rsidRDefault="000F70E1" w:rsidP="003320C8">
            <w:r w:rsidRPr="00970765">
              <w:t>0.9720</w:t>
            </w:r>
          </w:p>
        </w:tc>
      </w:tr>
      <w:tr w:rsidR="000F70E1" w:rsidRPr="00970765" w:rsidTr="003320C8">
        <w:trPr>
          <w:jc w:val="center"/>
        </w:trPr>
        <w:tc>
          <w:tcPr>
            <w:tcW w:w="1271" w:type="dxa"/>
          </w:tcPr>
          <w:p w:rsidR="000F70E1" w:rsidRPr="00970765" w:rsidRDefault="000F70E1" w:rsidP="003320C8">
            <w:r w:rsidRPr="00970765">
              <w:t>20</w:t>
            </w:r>
          </w:p>
        </w:tc>
        <w:tc>
          <w:tcPr>
            <w:tcW w:w="1276" w:type="dxa"/>
          </w:tcPr>
          <w:p w:rsidR="000F70E1" w:rsidRPr="00970765" w:rsidRDefault="000F70E1" w:rsidP="003320C8">
            <w:r w:rsidRPr="00970765">
              <w:t>30</w:t>
            </w:r>
          </w:p>
        </w:tc>
        <w:tc>
          <w:tcPr>
            <w:tcW w:w="2492" w:type="dxa"/>
          </w:tcPr>
          <w:p w:rsidR="000F70E1" w:rsidRPr="00970765" w:rsidRDefault="000F70E1" w:rsidP="003320C8">
            <w:r w:rsidRPr="00970765">
              <w:t>40.06</w:t>
            </w:r>
          </w:p>
        </w:tc>
        <w:tc>
          <w:tcPr>
            <w:tcW w:w="1869" w:type="dxa"/>
          </w:tcPr>
          <w:p w:rsidR="000F70E1" w:rsidRPr="00970765" w:rsidRDefault="000F70E1" w:rsidP="003320C8">
            <w:r w:rsidRPr="00970765">
              <w:t>-0.00154</w:t>
            </w:r>
          </w:p>
        </w:tc>
        <w:tc>
          <w:tcPr>
            <w:tcW w:w="2726" w:type="dxa"/>
          </w:tcPr>
          <w:p w:rsidR="000F70E1" w:rsidRPr="00970765" w:rsidRDefault="000F70E1" w:rsidP="003320C8">
            <w:r w:rsidRPr="00970765">
              <w:t>-16.6320</w:t>
            </w:r>
          </w:p>
        </w:tc>
      </w:tr>
      <w:tr w:rsidR="000F70E1" w:rsidRPr="00970765" w:rsidTr="003320C8">
        <w:trPr>
          <w:jc w:val="center"/>
        </w:trPr>
        <w:tc>
          <w:tcPr>
            <w:tcW w:w="1271" w:type="dxa"/>
          </w:tcPr>
          <w:p w:rsidR="000F70E1" w:rsidRPr="00970765" w:rsidRDefault="000F70E1" w:rsidP="003320C8">
            <w:r w:rsidRPr="00970765">
              <w:t>21</w:t>
            </w:r>
          </w:p>
        </w:tc>
        <w:tc>
          <w:tcPr>
            <w:tcW w:w="1276" w:type="dxa"/>
          </w:tcPr>
          <w:p w:rsidR="000F70E1" w:rsidRPr="00970765" w:rsidRDefault="000F70E1" w:rsidP="003320C8">
            <w:r w:rsidRPr="00970765">
              <w:t>35</w:t>
            </w:r>
          </w:p>
        </w:tc>
        <w:tc>
          <w:tcPr>
            <w:tcW w:w="2492" w:type="dxa"/>
          </w:tcPr>
          <w:p w:rsidR="000F70E1" w:rsidRPr="00970765" w:rsidRDefault="000F70E1" w:rsidP="003320C8">
            <w:r w:rsidRPr="00970765">
              <w:t>51.73</w:t>
            </w:r>
          </w:p>
        </w:tc>
        <w:tc>
          <w:tcPr>
            <w:tcW w:w="1869" w:type="dxa"/>
          </w:tcPr>
          <w:p w:rsidR="000F70E1" w:rsidRPr="00970765" w:rsidRDefault="000F70E1" w:rsidP="003320C8">
            <w:r w:rsidRPr="00970765">
              <w:t>-0.00151</w:t>
            </w:r>
          </w:p>
        </w:tc>
        <w:tc>
          <w:tcPr>
            <w:tcW w:w="2726" w:type="dxa"/>
          </w:tcPr>
          <w:p w:rsidR="000F70E1" w:rsidRPr="00970765" w:rsidRDefault="000F70E1" w:rsidP="003320C8">
            <w:r w:rsidRPr="00970765">
              <w:t>-19.0260</w:t>
            </w:r>
          </w:p>
        </w:tc>
      </w:tr>
      <w:tr w:rsidR="000F70E1" w:rsidRPr="00970765" w:rsidTr="003320C8">
        <w:trPr>
          <w:jc w:val="center"/>
        </w:trPr>
        <w:tc>
          <w:tcPr>
            <w:tcW w:w="1271" w:type="dxa"/>
          </w:tcPr>
          <w:p w:rsidR="000F70E1" w:rsidRPr="00970765" w:rsidRDefault="000F70E1" w:rsidP="003320C8">
            <w:r w:rsidRPr="00970765">
              <w:t>22</w:t>
            </w:r>
          </w:p>
        </w:tc>
        <w:tc>
          <w:tcPr>
            <w:tcW w:w="1276" w:type="dxa"/>
          </w:tcPr>
          <w:p w:rsidR="000F70E1" w:rsidRPr="00970765" w:rsidRDefault="000F70E1" w:rsidP="003320C8">
            <w:r w:rsidRPr="00970765">
              <w:t>40</w:t>
            </w:r>
          </w:p>
        </w:tc>
        <w:tc>
          <w:tcPr>
            <w:tcW w:w="2492" w:type="dxa"/>
          </w:tcPr>
          <w:p w:rsidR="000F70E1" w:rsidRPr="00970765" w:rsidRDefault="000F70E1" w:rsidP="003320C8">
            <w:r w:rsidRPr="00970765">
              <w:t>59.4</w:t>
            </w:r>
          </w:p>
        </w:tc>
        <w:tc>
          <w:tcPr>
            <w:tcW w:w="1869" w:type="dxa"/>
          </w:tcPr>
          <w:p w:rsidR="000F70E1" w:rsidRPr="00970765" w:rsidRDefault="000F70E1" w:rsidP="003320C8">
            <w:r w:rsidRPr="00970765">
              <w:t>-0.0012</w:t>
            </w:r>
          </w:p>
        </w:tc>
        <w:tc>
          <w:tcPr>
            <w:tcW w:w="2726" w:type="dxa"/>
          </w:tcPr>
          <w:p w:rsidR="000F70E1" w:rsidRPr="00970765" w:rsidRDefault="000F70E1" w:rsidP="003320C8">
            <w:r w:rsidRPr="00970765">
              <w:t>-17.2800</w:t>
            </w:r>
          </w:p>
        </w:tc>
      </w:tr>
      <w:tr w:rsidR="000F70E1" w:rsidRPr="00970765" w:rsidTr="003320C8">
        <w:trPr>
          <w:jc w:val="center"/>
        </w:trPr>
        <w:tc>
          <w:tcPr>
            <w:tcW w:w="1271" w:type="dxa"/>
          </w:tcPr>
          <w:p w:rsidR="000F70E1" w:rsidRPr="00970765" w:rsidRDefault="000F70E1" w:rsidP="003320C8">
            <w:r w:rsidRPr="00970765">
              <w:t>23</w:t>
            </w:r>
          </w:p>
        </w:tc>
        <w:tc>
          <w:tcPr>
            <w:tcW w:w="1276" w:type="dxa"/>
          </w:tcPr>
          <w:p w:rsidR="000F70E1" w:rsidRPr="00970765" w:rsidRDefault="000F70E1" w:rsidP="003320C8">
            <w:r w:rsidRPr="00970765">
              <w:t>45</w:t>
            </w:r>
          </w:p>
        </w:tc>
        <w:tc>
          <w:tcPr>
            <w:tcW w:w="2492" w:type="dxa"/>
          </w:tcPr>
          <w:p w:rsidR="000F70E1" w:rsidRPr="00970765" w:rsidRDefault="000F70E1" w:rsidP="003320C8">
            <w:r w:rsidRPr="00970765">
              <w:t>64.5</w:t>
            </w:r>
          </w:p>
        </w:tc>
        <w:tc>
          <w:tcPr>
            <w:tcW w:w="1869" w:type="dxa"/>
          </w:tcPr>
          <w:p w:rsidR="000F70E1" w:rsidRPr="00970765" w:rsidRDefault="000F70E1" w:rsidP="003320C8">
            <w:r w:rsidRPr="00970765">
              <w:t>-0.0009</w:t>
            </w:r>
          </w:p>
        </w:tc>
        <w:tc>
          <w:tcPr>
            <w:tcW w:w="2726" w:type="dxa"/>
          </w:tcPr>
          <w:p w:rsidR="000F70E1" w:rsidRPr="00970765" w:rsidRDefault="000F70E1" w:rsidP="003320C8">
            <w:r w:rsidRPr="00970765">
              <w:t>-14.5800</w:t>
            </w:r>
          </w:p>
        </w:tc>
      </w:tr>
      <w:tr w:rsidR="000F70E1" w:rsidRPr="00970765" w:rsidTr="003320C8">
        <w:trPr>
          <w:jc w:val="center"/>
        </w:trPr>
        <w:tc>
          <w:tcPr>
            <w:tcW w:w="1271" w:type="dxa"/>
          </w:tcPr>
          <w:p w:rsidR="000F70E1" w:rsidRPr="00970765" w:rsidRDefault="000F70E1" w:rsidP="003320C8">
            <w:r w:rsidRPr="00970765">
              <w:t>24</w:t>
            </w:r>
          </w:p>
        </w:tc>
        <w:tc>
          <w:tcPr>
            <w:tcW w:w="1276" w:type="dxa"/>
          </w:tcPr>
          <w:p w:rsidR="000F70E1" w:rsidRPr="00970765" w:rsidRDefault="000F70E1" w:rsidP="003320C8">
            <w:r w:rsidRPr="00970765">
              <w:t>50</w:t>
            </w:r>
          </w:p>
        </w:tc>
        <w:tc>
          <w:tcPr>
            <w:tcW w:w="2492" w:type="dxa"/>
          </w:tcPr>
          <w:p w:rsidR="000F70E1" w:rsidRPr="00970765" w:rsidRDefault="000F70E1" w:rsidP="003320C8">
            <w:r w:rsidRPr="00970765">
              <w:t>67.96</w:t>
            </w:r>
          </w:p>
        </w:tc>
        <w:tc>
          <w:tcPr>
            <w:tcW w:w="1869" w:type="dxa"/>
          </w:tcPr>
          <w:p w:rsidR="000F70E1" w:rsidRPr="00970765" w:rsidRDefault="000F70E1" w:rsidP="003320C8">
            <w:r w:rsidRPr="00970765">
              <w:t>-0.0007</w:t>
            </w:r>
          </w:p>
        </w:tc>
        <w:tc>
          <w:tcPr>
            <w:tcW w:w="2726" w:type="dxa"/>
          </w:tcPr>
          <w:p w:rsidR="000F70E1" w:rsidRPr="00970765" w:rsidRDefault="000F70E1" w:rsidP="003320C8">
            <w:r w:rsidRPr="00970765">
              <w:t>-12.6000</w:t>
            </w:r>
          </w:p>
        </w:tc>
      </w:tr>
      <w:tr w:rsidR="000F70E1" w:rsidRPr="00970765" w:rsidTr="003320C8">
        <w:trPr>
          <w:jc w:val="center"/>
        </w:trPr>
        <w:tc>
          <w:tcPr>
            <w:tcW w:w="1271" w:type="dxa"/>
          </w:tcPr>
          <w:p w:rsidR="000F70E1" w:rsidRPr="00970765" w:rsidRDefault="000F70E1" w:rsidP="003320C8">
            <w:r w:rsidRPr="00970765">
              <w:t>25</w:t>
            </w:r>
          </w:p>
        </w:tc>
        <w:tc>
          <w:tcPr>
            <w:tcW w:w="1276" w:type="dxa"/>
          </w:tcPr>
          <w:p w:rsidR="000F70E1" w:rsidRPr="00970765" w:rsidRDefault="000F70E1" w:rsidP="003320C8">
            <w:r w:rsidRPr="00970765">
              <w:t>60</w:t>
            </w:r>
          </w:p>
        </w:tc>
        <w:tc>
          <w:tcPr>
            <w:tcW w:w="2492" w:type="dxa"/>
          </w:tcPr>
          <w:p w:rsidR="000F70E1" w:rsidRPr="00970765" w:rsidRDefault="000F70E1" w:rsidP="003320C8">
            <w:r w:rsidRPr="00970765">
              <w:t>72.2</w:t>
            </w:r>
          </w:p>
        </w:tc>
        <w:tc>
          <w:tcPr>
            <w:tcW w:w="1869" w:type="dxa"/>
          </w:tcPr>
          <w:p w:rsidR="000F70E1" w:rsidRPr="00970765" w:rsidRDefault="000F70E1" w:rsidP="003320C8">
            <w:r w:rsidRPr="00970765">
              <w:t>-0.0004</w:t>
            </w:r>
          </w:p>
        </w:tc>
        <w:tc>
          <w:tcPr>
            <w:tcW w:w="2726" w:type="dxa"/>
          </w:tcPr>
          <w:p w:rsidR="000F70E1" w:rsidRPr="00970765" w:rsidRDefault="000F70E1" w:rsidP="003320C8">
            <w:r w:rsidRPr="00970765">
              <w:t>-8.6400</w:t>
            </w:r>
          </w:p>
        </w:tc>
      </w:tr>
      <w:tr w:rsidR="000F70E1" w:rsidRPr="00970765" w:rsidTr="003320C8">
        <w:trPr>
          <w:jc w:val="center"/>
        </w:trPr>
        <w:tc>
          <w:tcPr>
            <w:tcW w:w="1271" w:type="dxa"/>
          </w:tcPr>
          <w:p w:rsidR="000F70E1" w:rsidRPr="00970765" w:rsidRDefault="000F70E1" w:rsidP="003320C8">
            <w:r w:rsidRPr="00970765">
              <w:t>26</w:t>
            </w:r>
          </w:p>
        </w:tc>
        <w:tc>
          <w:tcPr>
            <w:tcW w:w="1276" w:type="dxa"/>
          </w:tcPr>
          <w:p w:rsidR="000F70E1" w:rsidRPr="00970765" w:rsidRDefault="000F70E1" w:rsidP="003320C8">
            <w:r w:rsidRPr="00970765">
              <w:t>70</w:t>
            </w:r>
          </w:p>
        </w:tc>
        <w:tc>
          <w:tcPr>
            <w:tcW w:w="2492" w:type="dxa"/>
          </w:tcPr>
          <w:p w:rsidR="000F70E1" w:rsidRPr="00970765" w:rsidRDefault="000F70E1" w:rsidP="003320C8">
            <w:r w:rsidRPr="00970765">
              <w:t>74.628</w:t>
            </w:r>
          </w:p>
        </w:tc>
        <w:tc>
          <w:tcPr>
            <w:tcW w:w="1869" w:type="dxa"/>
          </w:tcPr>
          <w:p w:rsidR="000F70E1" w:rsidRPr="00970765" w:rsidRDefault="000F70E1" w:rsidP="003320C8">
            <w:r w:rsidRPr="00970765">
              <w:t>-0.00022</w:t>
            </w:r>
          </w:p>
        </w:tc>
        <w:tc>
          <w:tcPr>
            <w:tcW w:w="2726" w:type="dxa"/>
          </w:tcPr>
          <w:p w:rsidR="000F70E1" w:rsidRPr="00970765" w:rsidRDefault="000F70E1" w:rsidP="003320C8">
            <w:r w:rsidRPr="00970765">
              <w:t>-5.5440</w:t>
            </w:r>
          </w:p>
        </w:tc>
      </w:tr>
      <w:tr w:rsidR="000F70E1" w:rsidRPr="00970765" w:rsidTr="003320C8">
        <w:trPr>
          <w:jc w:val="center"/>
        </w:trPr>
        <w:tc>
          <w:tcPr>
            <w:tcW w:w="1271" w:type="dxa"/>
          </w:tcPr>
          <w:p w:rsidR="000F70E1" w:rsidRPr="00970765" w:rsidRDefault="000F70E1" w:rsidP="003320C8">
            <w:r w:rsidRPr="00970765">
              <w:t>27</w:t>
            </w:r>
          </w:p>
        </w:tc>
        <w:tc>
          <w:tcPr>
            <w:tcW w:w="1276" w:type="dxa"/>
          </w:tcPr>
          <w:p w:rsidR="000F70E1" w:rsidRPr="00970765" w:rsidRDefault="000F70E1" w:rsidP="003320C8">
            <w:r w:rsidRPr="00970765">
              <w:t>80</w:t>
            </w:r>
          </w:p>
        </w:tc>
        <w:tc>
          <w:tcPr>
            <w:tcW w:w="2492" w:type="dxa"/>
          </w:tcPr>
          <w:p w:rsidR="000F70E1" w:rsidRPr="00970765" w:rsidRDefault="000F70E1" w:rsidP="003320C8">
            <w:r w:rsidRPr="00970765">
              <w:t>76.15</w:t>
            </w:r>
          </w:p>
        </w:tc>
        <w:tc>
          <w:tcPr>
            <w:tcW w:w="1869" w:type="dxa"/>
          </w:tcPr>
          <w:p w:rsidR="000F70E1" w:rsidRPr="00970765" w:rsidRDefault="000F70E1" w:rsidP="003320C8">
            <w:r w:rsidRPr="00970765">
              <w:t>-0.0001</w:t>
            </w:r>
          </w:p>
        </w:tc>
        <w:tc>
          <w:tcPr>
            <w:tcW w:w="2726" w:type="dxa"/>
          </w:tcPr>
          <w:p w:rsidR="000F70E1" w:rsidRPr="00970765" w:rsidRDefault="000F70E1" w:rsidP="003320C8">
            <w:r w:rsidRPr="00970765">
              <w:t>-2.8800</w:t>
            </w:r>
          </w:p>
        </w:tc>
      </w:tr>
      <w:tr w:rsidR="000F70E1" w:rsidRPr="00970765" w:rsidTr="003320C8">
        <w:trPr>
          <w:jc w:val="center"/>
        </w:trPr>
        <w:tc>
          <w:tcPr>
            <w:tcW w:w="1271" w:type="dxa"/>
          </w:tcPr>
          <w:p w:rsidR="000F70E1" w:rsidRPr="00970765" w:rsidRDefault="000F70E1" w:rsidP="003320C8">
            <w:r w:rsidRPr="00970765">
              <w:t>28</w:t>
            </w:r>
          </w:p>
        </w:tc>
        <w:tc>
          <w:tcPr>
            <w:tcW w:w="1276" w:type="dxa"/>
          </w:tcPr>
          <w:p w:rsidR="000F70E1" w:rsidRPr="00970765" w:rsidRDefault="000F70E1" w:rsidP="003320C8">
            <w:r w:rsidRPr="00970765">
              <w:t>90</w:t>
            </w:r>
          </w:p>
        </w:tc>
        <w:tc>
          <w:tcPr>
            <w:tcW w:w="2492" w:type="dxa"/>
          </w:tcPr>
          <w:p w:rsidR="000F70E1" w:rsidRPr="00970765" w:rsidRDefault="000F70E1" w:rsidP="003320C8">
            <w:r w:rsidRPr="00970765">
              <w:t>77.2</w:t>
            </w:r>
          </w:p>
        </w:tc>
        <w:tc>
          <w:tcPr>
            <w:tcW w:w="1869" w:type="dxa"/>
          </w:tcPr>
          <w:p w:rsidR="000F70E1" w:rsidRPr="00970765" w:rsidRDefault="000F70E1" w:rsidP="003320C8">
            <w:r w:rsidRPr="00970765">
              <w:t>-0.0001</w:t>
            </w:r>
          </w:p>
        </w:tc>
        <w:tc>
          <w:tcPr>
            <w:tcW w:w="2726" w:type="dxa"/>
          </w:tcPr>
          <w:p w:rsidR="000F70E1" w:rsidRPr="00970765" w:rsidRDefault="000F70E1" w:rsidP="003320C8">
            <w:r w:rsidRPr="00970765">
              <w:t>-3.2400</w:t>
            </w:r>
          </w:p>
        </w:tc>
      </w:tr>
      <w:tr w:rsidR="000F70E1" w:rsidRPr="00970765" w:rsidTr="003320C8">
        <w:trPr>
          <w:jc w:val="center"/>
        </w:trPr>
        <w:tc>
          <w:tcPr>
            <w:tcW w:w="1271" w:type="dxa"/>
          </w:tcPr>
          <w:p w:rsidR="000F70E1" w:rsidRPr="00970765" w:rsidRDefault="000F70E1" w:rsidP="003320C8">
            <w:r w:rsidRPr="00970765">
              <w:t>29</w:t>
            </w:r>
          </w:p>
        </w:tc>
        <w:tc>
          <w:tcPr>
            <w:tcW w:w="1276" w:type="dxa"/>
          </w:tcPr>
          <w:p w:rsidR="000F70E1" w:rsidRPr="00970765" w:rsidRDefault="000F70E1" w:rsidP="003320C8">
            <w:r w:rsidRPr="00970765">
              <w:t>100</w:t>
            </w:r>
          </w:p>
        </w:tc>
        <w:tc>
          <w:tcPr>
            <w:tcW w:w="2492" w:type="dxa"/>
          </w:tcPr>
          <w:p w:rsidR="000F70E1" w:rsidRPr="00970765" w:rsidRDefault="000F70E1" w:rsidP="003320C8">
            <w:r w:rsidRPr="00970765">
              <w:t>77.95</w:t>
            </w:r>
          </w:p>
        </w:tc>
        <w:tc>
          <w:tcPr>
            <w:tcW w:w="1869" w:type="dxa"/>
          </w:tcPr>
          <w:p w:rsidR="000F70E1" w:rsidRPr="00970765" w:rsidRDefault="000F70E1" w:rsidP="003320C8">
            <w:r w:rsidRPr="00970765">
              <w:t>0</w:t>
            </w:r>
          </w:p>
        </w:tc>
        <w:tc>
          <w:tcPr>
            <w:tcW w:w="2726" w:type="dxa"/>
          </w:tcPr>
          <w:p w:rsidR="000F70E1" w:rsidRPr="00970765" w:rsidRDefault="000F70E1" w:rsidP="003320C8">
            <w:r w:rsidRPr="00970765">
              <w:t>0</w:t>
            </w:r>
          </w:p>
        </w:tc>
      </w:tr>
    </w:tbl>
    <w:p w:rsidR="000F70E1" w:rsidRPr="00970765" w:rsidRDefault="000F70E1" w:rsidP="000F70E1">
      <w:pPr>
        <w:pStyle w:val="1"/>
      </w:pPr>
    </w:p>
    <w:p w:rsidR="000F70E1" w:rsidRPr="00970765" w:rsidRDefault="000F70E1" w:rsidP="000F70E1">
      <w:pPr>
        <w:pStyle w:val="diplomapictures"/>
        <w:rPr>
          <w:noProof w:val="0"/>
        </w:rPr>
      </w:pPr>
      <w:r w:rsidRPr="00970765">
        <w:rPr>
          <w:lang w:val="ru-RU"/>
        </w:rPr>
        <w:lastRenderedPageBreak/>
        <w:drawing>
          <wp:inline distT="0" distB="0" distL="0" distR="0" wp14:anchorId="4AB96885" wp14:editId="45EBA1FD">
            <wp:extent cx="7210424" cy="4352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371">
                      <a:extLst>
                        <a:ext uri="{28A0092B-C50C-407E-A947-70E740481C1C}">
                          <a14:useLocalDpi xmlns:a14="http://schemas.microsoft.com/office/drawing/2010/main" val="0"/>
                        </a:ext>
                      </a:extLst>
                    </a:blip>
                    <a:srcRect l="10296" t="3148" r="6709" b="6963"/>
                    <a:stretch/>
                  </pic:blipFill>
                  <pic:spPr bwMode="auto">
                    <a:xfrm>
                      <a:off x="0" y="0"/>
                      <a:ext cx="7244003" cy="4372559"/>
                    </a:xfrm>
                    <a:prstGeom prst="rect">
                      <a:avLst/>
                    </a:prstGeom>
                    <a:noFill/>
                    <a:ln>
                      <a:noFill/>
                    </a:ln>
                    <a:extLst>
                      <a:ext uri="{53640926-AAD7-44D8-BBD7-CCE9431645EC}">
                        <a14:shadowObscured xmlns:a14="http://schemas.microsoft.com/office/drawing/2010/main"/>
                      </a:ext>
                    </a:extLst>
                  </pic:spPr>
                </pic:pic>
              </a:graphicData>
            </a:graphic>
          </wp:inline>
        </w:drawing>
      </w:r>
    </w:p>
    <w:p w:rsidR="000F70E1" w:rsidRPr="00970765" w:rsidRDefault="000F70E1" w:rsidP="000F70E1">
      <w:pPr>
        <w:pStyle w:val="diplomapictures"/>
        <w:rPr>
          <w:noProof w:val="0"/>
        </w:rPr>
      </w:pPr>
      <w:bookmarkStart w:id="241" w:name="_Ref532024619"/>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5</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12</w:t>
      </w:r>
      <w:r w:rsidRPr="00970765">
        <w:rPr>
          <w:noProof w:val="0"/>
        </w:rPr>
        <w:fldChar w:fldCharType="end"/>
      </w:r>
      <w:bookmarkEnd w:id="241"/>
      <w:r w:rsidRPr="00970765">
        <w:rPr>
          <w:noProof w:val="0"/>
        </w:rPr>
        <w:t xml:space="preserve"> – ЛАЧХ та ЛФЧХ контуру регулювання швидкості на основі моделювання системи регулювання швидкості з двомасовим об’єктом</w:t>
      </w:r>
    </w:p>
    <w:p w:rsidR="000F70E1" w:rsidRPr="00970765" w:rsidRDefault="000F70E1" w:rsidP="000F70E1">
      <w:pPr>
        <w:spacing w:after="0" w:line="360" w:lineRule="auto"/>
        <w:jc w:val="both"/>
        <w:rPr>
          <w:rFonts w:cs="Times New Roman"/>
          <w:szCs w:val="28"/>
        </w:rPr>
      </w:pPr>
      <w:r w:rsidRPr="00970765">
        <w:rPr>
          <w:rFonts w:cs="Times New Roman"/>
          <w:szCs w:val="28"/>
        </w:rPr>
        <w:t>Як видно з результатів експериментального тестування та математичного моделювання системи керування швидкістю з двомасовим об’єктовим (рис. рис.</w:t>
      </w:r>
      <w:r w:rsidRPr="00970765">
        <w:rPr>
          <w:rFonts w:cs="Times New Roman"/>
          <w:szCs w:val="28"/>
        </w:rPr>
        <w:fldChar w:fldCharType="begin"/>
      </w:r>
      <w:r w:rsidRPr="00970765">
        <w:rPr>
          <w:rFonts w:cs="Times New Roman"/>
          <w:szCs w:val="28"/>
        </w:rPr>
        <w:instrText xml:space="preserve"> REF _Ref532024642 \h  \* MERGEFORMAT </w:instrText>
      </w:r>
      <w:r w:rsidRPr="00970765">
        <w:rPr>
          <w:rFonts w:cs="Times New Roman"/>
          <w:szCs w:val="28"/>
        </w:rPr>
      </w:r>
      <w:r w:rsidRPr="00970765">
        <w:rPr>
          <w:rFonts w:cs="Times New Roman"/>
          <w:szCs w:val="28"/>
        </w:rPr>
        <w:fldChar w:fldCharType="separate"/>
      </w:r>
      <w:r w:rsidRPr="00970765">
        <w:t>Рисунок</w:t>
      </w:r>
      <w:r w:rsidRPr="00970765">
        <w:rPr>
          <w:noProof/>
        </w:rPr>
        <w:t xml:space="preserve"> </w:t>
      </w:r>
      <w:r>
        <w:t>5</w:t>
      </w:r>
      <w:r w:rsidRPr="00970765">
        <w:rPr>
          <w:noProof/>
        </w:rPr>
        <w:t>.</w:t>
      </w:r>
      <w:r>
        <w:rPr>
          <w:noProof/>
        </w:rPr>
        <w:t>6</w:t>
      </w:r>
      <w:r w:rsidRPr="00970765">
        <w:rPr>
          <w:rFonts w:cs="Times New Roman"/>
          <w:szCs w:val="28"/>
        </w:rPr>
        <w:fldChar w:fldCharType="end"/>
      </w:r>
      <w:r w:rsidRPr="00970765">
        <w:rPr>
          <w:rFonts w:cs="Times New Roman"/>
          <w:szCs w:val="28"/>
        </w:rPr>
        <w:t xml:space="preserve"> – рис. </w:t>
      </w:r>
      <w:r w:rsidRPr="00970765">
        <w:rPr>
          <w:rFonts w:cs="Times New Roman"/>
          <w:szCs w:val="28"/>
        </w:rPr>
        <w:fldChar w:fldCharType="begin"/>
      </w:r>
      <w:r w:rsidRPr="00970765">
        <w:rPr>
          <w:rFonts w:cs="Times New Roman"/>
          <w:szCs w:val="28"/>
        </w:rPr>
        <w:instrText xml:space="preserve"> REF _Ref532024619 \h  \* MERGEFORMAT </w:instrText>
      </w:r>
      <w:r w:rsidRPr="00970765">
        <w:rPr>
          <w:rFonts w:cs="Times New Roman"/>
          <w:szCs w:val="28"/>
        </w:rPr>
      </w:r>
      <w:r w:rsidRPr="00970765">
        <w:rPr>
          <w:rFonts w:cs="Times New Roman"/>
          <w:szCs w:val="28"/>
        </w:rPr>
        <w:fldChar w:fldCharType="separate"/>
      </w:r>
      <w:r w:rsidRPr="00970765">
        <w:t xml:space="preserve">Рисунок </w:t>
      </w:r>
      <w:r>
        <w:t>5</w:t>
      </w:r>
      <w:r w:rsidRPr="00970765">
        <w:t>.</w:t>
      </w:r>
      <w:r>
        <w:rPr>
          <w:noProof/>
        </w:rPr>
        <w:t>12</w:t>
      </w:r>
      <w:r w:rsidRPr="00970765">
        <w:rPr>
          <w:rFonts w:cs="Times New Roman"/>
          <w:szCs w:val="28"/>
        </w:rPr>
        <w:fldChar w:fldCharType="end"/>
      </w:r>
      <w:r w:rsidRPr="00970765">
        <w:rPr>
          <w:rFonts w:cs="Times New Roman"/>
          <w:szCs w:val="28"/>
        </w:rPr>
        <w:t xml:space="preserve">) під час відпрацювання траєкторії швидкості присутня динамічна помилка, яка досягає значень 13 рад/с для П регулятора з коефіцієнтом </w:t>
      </w:r>
      <w:r w:rsidRPr="00970765">
        <w:rPr>
          <w:rFonts w:cs="Times New Roman"/>
          <w:position w:val="-12"/>
          <w:szCs w:val="28"/>
        </w:rPr>
        <w:object w:dxaOrig="2439" w:dyaOrig="380">
          <v:shape id="_x0000_i1194" type="#_x0000_t75" style="width:120.75pt;height:19.5pt" o:ole="">
            <v:imagedata r:id="rId372" o:title=""/>
          </v:shape>
          <o:OLEObject Type="Embed" ProgID="Equation.DSMT4" ShapeID="_x0000_i1194" DrawAspect="Content" ObjectID="_1605943418" r:id="rId373"/>
        </w:object>
      </w:r>
      <w:r w:rsidRPr="00970765">
        <w:rPr>
          <w:rFonts w:cs="Times New Roman"/>
          <w:szCs w:val="28"/>
        </w:rPr>
        <w:t xml:space="preserve">, 25 рад/с для П регулятора з коефіцієнтом </w:t>
      </w:r>
      <w:r w:rsidRPr="00970765">
        <w:rPr>
          <w:rFonts w:cs="Times New Roman"/>
          <w:position w:val="-12"/>
          <w:szCs w:val="28"/>
        </w:rPr>
        <w:object w:dxaOrig="2380" w:dyaOrig="380">
          <v:shape id="_x0000_i1195" type="#_x0000_t75" style="width:117.75pt;height:19.5pt" o:ole="">
            <v:imagedata r:id="rId374" o:title=""/>
          </v:shape>
          <o:OLEObject Type="Embed" ProgID="Equation.DSMT4" ShapeID="_x0000_i1195" DrawAspect="Content" ObjectID="_1605943419" r:id="rId375"/>
        </w:object>
      </w:r>
      <w:r w:rsidRPr="00970765">
        <w:rPr>
          <w:rFonts w:cs="Times New Roman"/>
          <w:szCs w:val="28"/>
        </w:rPr>
        <w:t xml:space="preserve"> та 45 рад/с для П регулятора з коефіцієнтом  </w:t>
      </w:r>
      <w:r w:rsidRPr="00970765">
        <w:rPr>
          <w:rFonts w:cs="Times New Roman"/>
          <w:position w:val="-12"/>
          <w:szCs w:val="28"/>
        </w:rPr>
        <w:object w:dxaOrig="2460" w:dyaOrig="380">
          <v:shape id="_x0000_i1196" type="#_x0000_t75" style="width:122.25pt;height:19.5pt" o:ole="">
            <v:imagedata r:id="rId376" o:title=""/>
          </v:shape>
          <o:OLEObject Type="Embed" ProgID="Equation.DSMT4" ShapeID="_x0000_i1196" DrawAspect="Content" ObjectID="_1605943420" r:id="rId377"/>
        </w:object>
      </w:r>
      <w:r w:rsidRPr="00970765">
        <w:rPr>
          <w:rFonts w:cs="Times New Roman"/>
          <w:szCs w:val="28"/>
        </w:rPr>
        <w:t>.</w:t>
      </w:r>
    </w:p>
    <w:p w:rsidR="000F70E1" w:rsidRPr="00970765" w:rsidRDefault="000F70E1" w:rsidP="000F70E1">
      <w:pPr>
        <w:spacing w:after="0" w:line="360" w:lineRule="auto"/>
        <w:jc w:val="both"/>
        <w:rPr>
          <w:rFonts w:cs="Times New Roman"/>
          <w:szCs w:val="28"/>
        </w:rPr>
      </w:pPr>
      <w:r w:rsidRPr="00970765">
        <w:rPr>
          <w:rFonts w:cs="Times New Roman"/>
          <w:szCs w:val="28"/>
        </w:rPr>
        <w:t xml:space="preserve">При накиданні моменту навантаження присутня статична похибка, що складає 10% для П регулятора з коефіцієнтом </w:t>
      </w:r>
      <w:r w:rsidRPr="00970765">
        <w:rPr>
          <w:rFonts w:cs="Times New Roman"/>
          <w:position w:val="-12"/>
          <w:szCs w:val="28"/>
        </w:rPr>
        <w:object w:dxaOrig="2360" w:dyaOrig="380">
          <v:shape id="_x0000_i1197" type="#_x0000_t75" style="width:117pt;height:19.5pt" o:ole="">
            <v:imagedata r:id="rId378" o:title=""/>
          </v:shape>
          <o:OLEObject Type="Embed" ProgID="Equation.DSMT4" ShapeID="_x0000_i1197" DrawAspect="Content" ObjectID="_1605943421" r:id="rId379"/>
        </w:object>
      </w:r>
      <w:r w:rsidRPr="00970765">
        <w:rPr>
          <w:rFonts w:cs="Times New Roman"/>
          <w:szCs w:val="28"/>
        </w:rPr>
        <w:t xml:space="preserve">, 25% для П регулятора з коефіцієнтом </w:t>
      </w:r>
      <w:r w:rsidRPr="00970765">
        <w:rPr>
          <w:rFonts w:cs="Times New Roman"/>
          <w:position w:val="-12"/>
          <w:szCs w:val="28"/>
        </w:rPr>
        <w:object w:dxaOrig="2380" w:dyaOrig="380">
          <v:shape id="_x0000_i1198" type="#_x0000_t75" style="width:117.75pt;height:19.5pt" o:ole="">
            <v:imagedata r:id="rId380" o:title=""/>
          </v:shape>
          <o:OLEObject Type="Embed" ProgID="Equation.DSMT4" ShapeID="_x0000_i1198" DrawAspect="Content" ObjectID="_1605943422" r:id="rId381"/>
        </w:object>
      </w:r>
      <w:r w:rsidRPr="00970765">
        <w:rPr>
          <w:rFonts w:cs="Times New Roman"/>
          <w:szCs w:val="28"/>
        </w:rPr>
        <w:t xml:space="preserve"> та 45% для П регулятора з коефіцієнтом </w:t>
      </w:r>
      <w:r w:rsidRPr="00970765">
        <w:rPr>
          <w:rFonts w:cs="Times New Roman"/>
          <w:position w:val="-12"/>
          <w:szCs w:val="28"/>
        </w:rPr>
        <w:object w:dxaOrig="2420" w:dyaOrig="380">
          <v:shape id="_x0000_i1199" type="#_x0000_t75" style="width:120pt;height:19.5pt" o:ole="">
            <v:imagedata r:id="rId382" o:title=""/>
          </v:shape>
          <o:OLEObject Type="Embed" ProgID="Equation.DSMT4" ShapeID="_x0000_i1199" DrawAspect="Content" ObjectID="_1605943423" r:id="rId383"/>
        </w:object>
      </w:r>
      <w:r w:rsidRPr="00970765">
        <w:rPr>
          <w:rFonts w:cs="Times New Roman"/>
          <w:szCs w:val="28"/>
        </w:rPr>
        <w:t>.</w:t>
      </w:r>
    </w:p>
    <w:p w:rsidR="000F70E1" w:rsidRPr="00970765" w:rsidRDefault="000F70E1" w:rsidP="000F70E1">
      <w:pPr>
        <w:spacing w:after="0" w:line="360" w:lineRule="auto"/>
        <w:jc w:val="both"/>
        <w:rPr>
          <w:rFonts w:cs="Times New Roman"/>
          <w:szCs w:val="28"/>
        </w:rPr>
      </w:pPr>
      <w:r w:rsidRPr="00970765">
        <w:rPr>
          <w:rFonts w:cs="Times New Roman"/>
          <w:szCs w:val="28"/>
        </w:rPr>
        <w:t>Струми відпрацьовуються без помилок для всіх значень коефіцієнту в П регуляторі швидкості.</w:t>
      </w:r>
    </w:p>
    <w:p w:rsidR="000F70E1" w:rsidRPr="00970765" w:rsidRDefault="000F70E1" w:rsidP="000F70E1">
      <w:pPr>
        <w:spacing w:after="0" w:line="360" w:lineRule="auto"/>
        <w:jc w:val="both"/>
        <w:rPr>
          <w:rFonts w:cs="Times New Roman"/>
          <w:szCs w:val="28"/>
        </w:rPr>
      </w:pPr>
      <w:r w:rsidRPr="00970765">
        <w:rPr>
          <w:rFonts w:cs="Times New Roman"/>
          <w:szCs w:val="28"/>
        </w:rPr>
        <w:t>На проміжку часу після завершення розгону (0,05 с) до накидання моменту навантаження (0,25 с) момент двигуна становить приблизно 0,08 Нм, що зумовлено наявністю в’язкого тертя.</w:t>
      </w:r>
    </w:p>
    <w:p w:rsidR="000F70E1" w:rsidRPr="00970765" w:rsidRDefault="000F70E1" w:rsidP="000F70E1">
      <w:pPr>
        <w:spacing w:after="0" w:line="360" w:lineRule="auto"/>
        <w:jc w:val="both"/>
        <w:rPr>
          <w:rFonts w:cs="Times New Roman"/>
          <w:szCs w:val="28"/>
        </w:rPr>
      </w:pPr>
      <w:r w:rsidRPr="00970765">
        <w:rPr>
          <w:rFonts w:cs="Times New Roman"/>
          <w:szCs w:val="28"/>
        </w:rPr>
        <w:t xml:space="preserve">Зі зменшенням коефіцієнту П регулятора динамічна похибка зростає, а також перехідні процеси стають більш затягнуті і складають 0,06с, 0,07с та 0,012с для коефіцієнтів П регулятора </w:t>
      </w:r>
      <w:r w:rsidRPr="00970765">
        <w:rPr>
          <w:rFonts w:cs="Times New Roman"/>
          <w:position w:val="-12"/>
          <w:szCs w:val="28"/>
        </w:rPr>
        <w:object w:dxaOrig="2360" w:dyaOrig="380">
          <v:shape id="_x0000_i1200" type="#_x0000_t75" style="width:117pt;height:19.5pt" o:ole="">
            <v:imagedata r:id="rId384" o:title=""/>
          </v:shape>
          <o:OLEObject Type="Embed" ProgID="Equation.DSMT4" ShapeID="_x0000_i1200" DrawAspect="Content" ObjectID="_1605943424" r:id="rId385"/>
        </w:object>
      </w:r>
      <w:r w:rsidRPr="00970765">
        <w:rPr>
          <w:rFonts w:cs="Times New Roman"/>
          <w:szCs w:val="28"/>
        </w:rPr>
        <w:t xml:space="preserve">, </w:t>
      </w:r>
      <w:r w:rsidRPr="00970765">
        <w:rPr>
          <w:rFonts w:cs="Times New Roman"/>
          <w:position w:val="-12"/>
          <w:szCs w:val="28"/>
        </w:rPr>
        <w:object w:dxaOrig="2380" w:dyaOrig="380">
          <v:shape id="_x0000_i1201" type="#_x0000_t75" style="width:117.75pt;height:19.5pt" o:ole="">
            <v:imagedata r:id="rId386" o:title=""/>
          </v:shape>
          <o:OLEObject Type="Embed" ProgID="Equation.DSMT4" ShapeID="_x0000_i1201" DrawAspect="Content" ObjectID="_1605943425" r:id="rId387"/>
        </w:object>
      </w:r>
      <w:r w:rsidRPr="00970765">
        <w:rPr>
          <w:rFonts w:cs="Times New Roman"/>
          <w:szCs w:val="28"/>
        </w:rPr>
        <w:t xml:space="preserve"> та </w:t>
      </w:r>
      <w:r w:rsidRPr="00970765">
        <w:rPr>
          <w:rFonts w:cs="Times New Roman"/>
          <w:position w:val="-12"/>
          <w:szCs w:val="28"/>
        </w:rPr>
        <w:object w:dxaOrig="2420" w:dyaOrig="380">
          <v:shape id="_x0000_i1202" type="#_x0000_t75" style="width:120pt;height:19.5pt" o:ole="">
            <v:imagedata r:id="rId388" o:title=""/>
          </v:shape>
          <o:OLEObject Type="Embed" ProgID="Equation.DSMT4" ShapeID="_x0000_i1202" DrawAspect="Content" ObjectID="_1605943426" r:id="rId389"/>
        </w:object>
      </w:r>
      <w:r w:rsidRPr="00970765">
        <w:rPr>
          <w:rFonts w:cs="Times New Roman"/>
          <w:szCs w:val="28"/>
        </w:rPr>
        <w:t xml:space="preserve"> відповідно. </w:t>
      </w:r>
    </w:p>
    <w:p w:rsidR="000F70E1" w:rsidRPr="00970765" w:rsidRDefault="000F70E1" w:rsidP="000F70E1">
      <w:pPr>
        <w:spacing w:after="0" w:line="360" w:lineRule="auto"/>
        <w:jc w:val="both"/>
        <w:rPr>
          <w:rFonts w:cs="Times New Roman"/>
          <w:szCs w:val="28"/>
        </w:rPr>
      </w:pPr>
      <w:r w:rsidRPr="00970765">
        <w:rPr>
          <w:rFonts w:cs="Times New Roman"/>
          <w:szCs w:val="28"/>
        </w:rPr>
        <w:lastRenderedPageBreak/>
        <w:t>Отримані експериментальні дані з достатньою точністю співпадають з моделюванням. Відмінності прослідковуються у наявності коливань напруги по осі q на проміжку часу від закінчення розгону до накидання моменту навантаження, зумовлених пружністю у з’єднанні двигунів.</w:t>
      </w:r>
    </w:p>
    <w:p w:rsidR="000F70E1" w:rsidRPr="00970765" w:rsidRDefault="000F70E1" w:rsidP="000F70E1">
      <w:pPr>
        <w:spacing w:after="0" w:line="360" w:lineRule="auto"/>
        <w:jc w:val="both"/>
        <w:rPr>
          <w:szCs w:val="28"/>
        </w:rPr>
      </w:pPr>
      <w:r w:rsidRPr="00970765">
        <w:rPr>
          <w:szCs w:val="28"/>
        </w:rPr>
        <w:t xml:space="preserve">В якості підтвердження того, що дана система приводу повинна розглядатися як двомасова, також було проведено порівняння логарифмічних амплітудно-частотних та фазо-частотних характеристик контуру швидкості, які можна отримати засобами Rexroth (експериментально) та промоделювавши дану систему (ЛАЧХ та ЛФЧХ по точках). При цьому до системи прикладався синусоїдний сигнал амплітудою </w:t>
      </w:r>
      <w:r w:rsidRPr="00970765">
        <w:rPr>
          <w:position w:val="-6"/>
          <w:szCs w:val="28"/>
        </w:rPr>
        <w:object w:dxaOrig="920" w:dyaOrig="300">
          <v:shape id="_x0000_i1203" type="#_x0000_t75" style="width:46.5pt;height:15.75pt" o:ole="">
            <v:imagedata r:id="rId390" o:title=""/>
          </v:shape>
          <o:OLEObject Type="Embed" ProgID="Equation.DSMT4" ShapeID="_x0000_i1203" DrawAspect="Content" ObjectID="_1605943427" r:id="rId391"/>
        </w:object>
      </w:r>
      <w:r w:rsidRPr="00970765">
        <w:rPr>
          <w:szCs w:val="28"/>
        </w:rPr>
        <w:t xml:space="preserve"> та з частотою згідно (табл.5.2.).</w:t>
      </w:r>
    </w:p>
    <w:p w:rsidR="000F70E1" w:rsidRPr="00970765" w:rsidRDefault="000F70E1" w:rsidP="000F70E1">
      <w:pPr>
        <w:tabs>
          <w:tab w:val="left" w:pos="709"/>
        </w:tabs>
        <w:spacing w:after="0" w:line="360" w:lineRule="auto"/>
        <w:jc w:val="both"/>
        <w:rPr>
          <w:rFonts w:cs="Times New Roman"/>
          <w:szCs w:val="28"/>
        </w:rPr>
      </w:pPr>
      <w:r w:rsidRPr="00970765">
        <w:rPr>
          <w:rFonts w:cs="Times New Roman"/>
          <w:szCs w:val="28"/>
        </w:rPr>
        <w:t>Високий ступінь співпадіння результатів, отриманих експериментально та при моделюванні свідчить про те, що модель, представлена на рис. </w:t>
      </w:r>
      <w:r w:rsidRPr="00970765">
        <w:rPr>
          <w:rFonts w:cs="Times New Roman"/>
          <w:szCs w:val="28"/>
        </w:rPr>
        <w:fldChar w:fldCharType="begin"/>
      </w:r>
      <w:r w:rsidRPr="00970765">
        <w:rPr>
          <w:rFonts w:cs="Times New Roman"/>
          <w:szCs w:val="28"/>
        </w:rPr>
        <w:instrText xml:space="preserve"> REF _Ref532023865 \h  \* MERGEFORMAT </w:instrText>
      </w:r>
      <w:r w:rsidRPr="00970765">
        <w:rPr>
          <w:rFonts w:cs="Times New Roman"/>
          <w:szCs w:val="28"/>
        </w:rPr>
      </w:r>
      <w:r w:rsidRPr="00970765">
        <w:rPr>
          <w:rFonts w:cs="Times New Roman"/>
          <w:szCs w:val="28"/>
        </w:rPr>
        <w:fldChar w:fldCharType="separate"/>
      </w:r>
      <w:r w:rsidRPr="00970765">
        <w:rPr>
          <w:noProof/>
        </w:rPr>
        <w:t>Рисунок</w:t>
      </w:r>
      <w:r w:rsidRPr="00970765">
        <w:t xml:space="preserve"> </w:t>
      </w:r>
      <w:r>
        <w:rPr>
          <w:noProof/>
        </w:rPr>
        <w:t>5</w:t>
      </w:r>
      <w:r w:rsidRPr="00970765">
        <w:t>.</w:t>
      </w:r>
      <w:r>
        <w:rPr>
          <w:noProof/>
        </w:rPr>
        <w:t>5</w:t>
      </w:r>
      <w:r w:rsidRPr="00970765">
        <w:rPr>
          <w:rFonts w:cs="Times New Roman"/>
          <w:szCs w:val="28"/>
        </w:rPr>
        <w:fldChar w:fldCharType="end"/>
      </w:r>
      <w:r w:rsidRPr="00970765">
        <w:rPr>
          <w:rFonts w:cs="Times New Roman"/>
          <w:szCs w:val="28"/>
        </w:rPr>
        <w:t xml:space="preserve"> цілком підходить для моделювання електромеханічних процесів і враховує всі основні параметри, що впливають на характер цих процесів. Варто відмітити також, що, як показали тести, деякі параметри моделі, особливо коефіцієнти тертя, не є стаціонарними можуть розглядатися такими, шо варіюються відносно вказаних раніше усереднених значень.</w:t>
      </w:r>
    </w:p>
    <w:p w:rsidR="000F70E1" w:rsidRPr="00970765" w:rsidRDefault="000F70E1" w:rsidP="000F70E1">
      <w:pPr>
        <w:tabs>
          <w:tab w:val="left" w:pos="709"/>
        </w:tabs>
        <w:spacing w:after="0" w:line="360" w:lineRule="auto"/>
        <w:jc w:val="both"/>
        <w:rPr>
          <w:rFonts w:cs="Times New Roman"/>
          <w:szCs w:val="28"/>
        </w:rPr>
      </w:pPr>
    </w:p>
    <w:p w:rsidR="000F70E1" w:rsidRPr="00970765" w:rsidRDefault="000F70E1" w:rsidP="000F70E1">
      <w:pPr>
        <w:pStyle w:val="Heading2"/>
      </w:pPr>
      <w:bookmarkStart w:id="242" w:name="_Toc532032283"/>
      <w:r w:rsidRPr="00970765">
        <w:t>5.2</w:t>
      </w:r>
      <w:r w:rsidRPr="00970765">
        <w:tab/>
        <w:t>Моделювання та експериментальне дослідження системи керування швидкістю синхронного двигуна з ПІ-регулятором швидкості</w:t>
      </w:r>
      <w:bookmarkEnd w:id="242"/>
    </w:p>
    <w:p w:rsidR="000F70E1" w:rsidRPr="00970765" w:rsidRDefault="000F70E1" w:rsidP="000F70E1">
      <w:pPr>
        <w:spacing w:after="0" w:line="360" w:lineRule="auto"/>
        <w:jc w:val="both"/>
        <w:rPr>
          <w:szCs w:val="28"/>
        </w:rPr>
      </w:pPr>
      <w:r w:rsidRPr="00970765">
        <w:rPr>
          <w:szCs w:val="28"/>
        </w:rPr>
        <w:t>Оскільки система приводу, що досліджується, є двомасовою, то аналітичний розрахунок коефіцієнтів регуляторів значно ускладнений. У зв’язку з цим, налаштування контурів регулювання здійснювалося шляхом послідовних тестів. Таким чином налаштування системи керування при експерименті були наступними:</w:t>
      </w:r>
    </w:p>
    <w:p w:rsidR="000F70E1" w:rsidRPr="00970765" w:rsidRDefault="000F70E1" w:rsidP="000F70E1">
      <w:pPr>
        <w:pStyle w:val="ListParagraph"/>
        <w:numPr>
          <w:ilvl w:val="0"/>
          <w:numId w:val="23"/>
        </w:numPr>
        <w:spacing w:after="0" w:line="360" w:lineRule="auto"/>
        <w:ind w:left="0" w:firstLine="567"/>
        <w:rPr>
          <w:rFonts w:cs="Times New Roman"/>
          <w:szCs w:val="28"/>
        </w:rPr>
      </w:pPr>
      <w:r w:rsidRPr="00970765">
        <w:rPr>
          <w:szCs w:val="28"/>
        </w:rPr>
        <w:t xml:space="preserve">ПІ регулятор струму: </w:t>
      </w:r>
      <w:r w:rsidRPr="00970765">
        <w:rPr>
          <w:rFonts w:cs="Times New Roman"/>
          <w:position w:val="-12"/>
          <w:szCs w:val="28"/>
        </w:rPr>
        <w:object w:dxaOrig="1579" w:dyaOrig="380">
          <v:shape id="_x0000_i1204" type="#_x0000_t75" style="width:79.5pt;height:19.5pt" o:ole="">
            <v:imagedata r:id="rId392" o:title=""/>
          </v:shape>
          <o:OLEObject Type="Embed" ProgID="Equation.DSMT4" ShapeID="_x0000_i1204" DrawAspect="Content" ObjectID="_1605943428" r:id="rId393"/>
        </w:object>
      </w:r>
      <w:r w:rsidRPr="00970765">
        <w:rPr>
          <w:rFonts w:cs="Times New Roman"/>
          <w:szCs w:val="28"/>
        </w:rPr>
        <w:t xml:space="preserve">, </w:t>
      </w:r>
      <w:r w:rsidRPr="00970765">
        <w:rPr>
          <w:rFonts w:cs="Times New Roman"/>
          <w:position w:val="-12"/>
          <w:szCs w:val="28"/>
        </w:rPr>
        <w:object w:dxaOrig="980" w:dyaOrig="380">
          <v:shape id="_x0000_i1205" type="#_x0000_t75" style="width:48.75pt;height:19.5pt" o:ole="">
            <v:imagedata r:id="rId394" o:title=""/>
          </v:shape>
          <o:OLEObject Type="Embed" ProgID="Equation.DSMT4" ShapeID="_x0000_i1205" DrawAspect="Content" ObjectID="_1605943429" r:id="rId395"/>
        </w:object>
      </w:r>
      <w:r w:rsidRPr="00970765">
        <w:rPr>
          <w:rFonts w:cs="Times New Roman"/>
          <w:szCs w:val="28"/>
        </w:rPr>
        <w:t>;</w:t>
      </w:r>
    </w:p>
    <w:p w:rsidR="000F70E1" w:rsidRPr="00970765" w:rsidRDefault="000F70E1" w:rsidP="000F70E1">
      <w:pPr>
        <w:pStyle w:val="ListParagraph"/>
        <w:numPr>
          <w:ilvl w:val="0"/>
          <w:numId w:val="23"/>
        </w:numPr>
        <w:spacing w:after="0" w:line="360" w:lineRule="auto"/>
        <w:ind w:left="0" w:firstLine="567"/>
        <w:rPr>
          <w:szCs w:val="28"/>
        </w:rPr>
      </w:pPr>
      <w:r w:rsidRPr="00970765">
        <w:rPr>
          <w:rFonts w:cs="Times New Roman"/>
          <w:szCs w:val="28"/>
        </w:rPr>
        <w:t xml:space="preserve">ПІ регулятор швидкості: </w:t>
      </w:r>
      <w:bookmarkStart w:id="243" w:name="OLE_LINK5"/>
      <w:r w:rsidRPr="00970765">
        <w:rPr>
          <w:rFonts w:cs="Times New Roman"/>
          <w:position w:val="-12"/>
          <w:szCs w:val="28"/>
        </w:rPr>
        <w:object w:dxaOrig="2439" w:dyaOrig="380">
          <v:shape id="_x0000_i1206" type="#_x0000_t75" style="width:120pt;height:19.5pt" o:ole="">
            <v:imagedata r:id="rId396" o:title=""/>
          </v:shape>
          <o:OLEObject Type="Embed" ProgID="Equation.DSMT4" ShapeID="_x0000_i1206" DrawAspect="Content" ObjectID="_1605943430" r:id="rId397"/>
        </w:object>
      </w:r>
      <w:bookmarkEnd w:id="243"/>
      <w:r w:rsidRPr="00970765">
        <w:rPr>
          <w:rFonts w:cs="Times New Roman"/>
          <w:szCs w:val="28"/>
        </w:rPr>
        <w:t xml:space="preserve">, час інтегрування </w:t>
      </w:r>
      <w:r w:rsidRPr="00970765">
        <w:rPr>
          <w:rFonts w:cs="Times New Roman"/>
          <w:position w:val="-12"/>
          <w:szCs w:val="28"/>
        </w:rPr>
        <w:object w:dxaOrig="1180" w:dyaOrig="380">
          <v:shape id="_x0000_i1207" type="#_x0000_t75" style="width:57pt;height:19.5pt" o:ole="">
            <v:imagedata r:id="rId398" o:title=""/>
          </v:shape>
          <o:OLEObject Type="Embed" ProgID="Equation.DSMT4" ShapeID="_x0000_i1207" DrawAspect="Content" ObjectID="_1605943431" r:id="rId399"/>
        </w:object>
      </w:r>
      <w:r w:rsidRPr="00970765">
        <w:rPr>
          <w:rFonts w:cs="Times New Roman"/>
          <w:szCs w:val="28"/>
        </w:rPr>
        <w:t xml:space="preserve">, </w:t>
      </w:r>
      <w:r w:rsidRPr="00970765">
        <w:rPr>
          <w:szCs w:val="28"/>
        </w:rPr>
        <w:t>(рис. </w:t>
      </w:r>
      <w:r w:rsidRPr="00970765">
        <w:rPr>
          <w:szCs w:val="28"/>
        </w:rPr>
        <w:fldChar w:fldCharType="begin"/>
      </w:r>
      <w:r w:rsidRPr="00970765">
        <w:rPr>
          <w:szCs w:val="28"/>
        </w:rPr>
        <w:instrText xml:space="preserve"> REF _Ref532025036 \h  \* MERGEFORMAT </w:instrText>
      </w:r>
      <w:r w:rsidRPr="00970765">
        <w:rPr>
          <w:szCs w:val="28"/>
        </w:rPr>
      </w:r>
      <w:r w:rsidRPr="00970765">
        <w:rPr>
          <w:szCs w:val="28"/>
        </w:rPr>
        <w:fldChar w:fldCharType="separate"/>
      </w:r>
      <w:r w:rsidRPr="00970765">
        <w:rPr>
          <w:noProof/>
        </w:rPr>
        <w:t>Рисунок</w:t>
      </w:r>
      <w:r w:rsidRPr="00970765">
        <w:t xml:space="preserve"> </w:t>
      </w:r>
      <w:r>
        <w:rPr>
          <w:noProof/>
        </w:rPr>
        <w:t>5</w:t>
      </w:r>
      <w:r w:rsidRPr="00970765">
        <w:t>.</w:t>
      </w:r>
      <w:r>
        <w:rPr>
          <w:noProof/>
        </w:rPr>
        <w:t>13</w:t>
      </w:r>
      <w:r w:rsidRPr="00970765">
        <w:rPr>
          <w:szCs w:val="28"/>
        </w:rPr>
        <w:fldChar w:fldCharType="end"/>
      </w:r>
      <w:r w:rsidRPr="00970765">
        <w:rPr>
          <w:szCs w:val="28"/>
        </w:rPr>
        <w:t>, рис. </w:t>
      </w:r>
      <w:r w:rsidRPr="00970765">
        <w:rPr>
          <w:szCs w:val="28"/>
        </w:rPr>
        <w:fldChar w:fldCharType="begin"/>
      </w:r>
      <w:r w:rsidRPr="00970765">
        <w:rPr>
          <w:szCs w:val="28"/>
        </w:rPr>
        <w:instrText xml:space="preserve"> REF _Ref532025108 \h  \* MERGEFORMAT </w:instrText>
      </w:r>
      <w:r w:rsidRPr="00970765">
        <w:rPr>
          <w:szCs w:val="28"/>
        </w:rPr>
      </w:r>
      <w:r w:rsidRPr="00970765">
        <w:rPr>
          <w:szCs w:val="28"/>
        </w:rPr>
        <w:fldChar w:fldCharType="separate"/>
      </w:r>
      <w:r w:rsidRPr="00970765">
        <w:rPr>
          <w:noProof/>
        </w:rPr>
        <w:t>Рисунок</w:t>
      </w:r>
      <w:r w:rsidRPr="00970765">
        <w:t xml:space="preserve"> </w:t>
      </w:r>
      <w:r>
        <w:rPr>
          <w:noProof/>
        </w:rPr>
        <w:t>5</w:t>
      </w:r>
      <w:r w:rsidRPr="00970765">
        <w:t>.</w:t>
      </w:r>
      <w:r>
        <w:rPr>
          <w:noProof/>
        </w:rPr>
        <w:t>14</w:t>
      </w:r>
      <w:r w:rsidRPr="00970765">
        <w:rPr>
          <w:szCs w:val="28"/>
        </w:rPr>
        <w:fldChar w:fldCharType="end"/>
      </w:r>
      <w:r w:rsidRPr="00970765">
        <w:rPr>
          <w:szCs w:val="28"/>
        </w:rPr>
        <w:t>).</w:t>
      </w:r>
    </w:p>
    <w:p w:rsidR="000F70E1" w:rsidRPr="00970765" w:rsidRDefault="000F70E1" w:rsidP="000F70E1">
      <w:pPr>
        <w:pStyle w:val="ListParagraph"/>
        <w:numPr>
          <w:ilvl w:val="0"/>
          <w:numId w:val="23"/>
        </w:numPr>
        <w:spacing w:after="0" w:line="360" w:lineRule="auto"/>
        <w:ind w:left="0" w:firstLine="567"/>
        <w:rPr>
          <w:szCs w:val="28"/>
        </w:rPr>
      </w:pPr>
      <w:r w:rsidRPr="00970765">
        <w:rPr>
          <w:szCs w:val="28"/>
        </w:rPr>
        <w:t xml:space="preserve">в контурі регулювання швидкості був застосований фільтр зі сталою часу </w:t>
      </w:r>
      <w:r w:rsidRPr="00970765">
        <w:rPr>
          <w:position w:val="-12"/>
        </w:rPr>
        <w:object w:dxaOrig="1520" w:dyaOrig="380">
          <v:shape id="_x0000_i1208" type="#_x0000_t75" style="width:77.25pt;height:19.5pt" o:ole="">
            <v:imagedata r:id="rId400" o:title=""/>
          </v:shape>
          <o:OLEObject Type="Embed" ProgID="Equation.DSMT4" ShapeID="_x0000_i1208" DrawAspect="Content" ObjectID="_1605943432" r:id="rId401"/>
        </w:object>
      </w:r>
      <w:r w:rsidRPr="00970765">
        <w:rPr>
          <w:szCs w:val="28"/>
        </w:rPr>
        <w:t>.</w:t>
      </w:r>
    </w:p>
    <w:p w:rsidR="000F70E1" w:rsidRPr="00970765" w:rsidRDefault="000F70E1" w:rsidP="000F70E1">
      <w:pPr>
        <w:spacing w:after="0" w:line="360" w:lineRule="auto"/>
        <w:jc w:val="both"/>
        <w:rPr>
          <w:szCs w:val="28"/>
        </w:rPr>
      </w:pPr>
      <w:r w:rsidRPr="00970765">
        <w:rPr>
          <w:szCs w:val="28"/>
        </w:rPr>
        <w:t xml:space="preserve">Для відображення величин </w:t>
      </w:r>
      <w:r w:rsidRPr="00970765">
        <w:rPr>
          <w:position w:val="-16"/>
        </w:rPr>
        <w:object w:dxaOrig="940" w:dyaOrig="440">
          <v:shape id="_x0000_i1209" type="#_x0000_t75" style="width:47.25pt;height:22.5pt" o:ole="">
            <v:imagedata r:id="rId402" o:title=""/>
          </v:shape>
          <o:OLEObject Type="Embed" ProgID="Equation.DSMT4" ShapeID="_x0000_i1209" DrawAspect="Content" ObjectID="_1605943433" r:id="rId403"/>
        </w:object>
      </w:r>
      <w:r w:rsidRPr="00970765">
        <w:rPr>
          <w:szCs w:val="28"/>
        </w:rPr>
        <w:t xml:space="preserve"> та </w:t>
      </w:r>
      <w:r w:rsidRPr="00970765">
        <w:rPr>
          <w:position w:val="-16"/>
        </w:rPr>
        <w:object w:dxaOrig="220" w:dyaOrig="440">
          <v:shape id="_x0000_i1210" type="#_x0000_t75" style="width:11.25pt;height:21.75pt" o:ole="">
            <v:imagedata r:id="rId404" o:title=""/>
          </v:shape>
          <o:OLEObject Type="Embed" ProgID="Equation.DSMT4" ShapeID="_x0000_i1210" DrawAspect="Content" ObjectID="_1605943434" r:id="rId405"/>
        </w:object>
      </w:r>
      <w:r w:rsidRPr="00970765">
        <w:rPr>
          <w:szCs w:val="28"/>
        </w:rPr>
        <w:t xml:space="preserve">, отриманих в ході експерименту, був застосований аперіодичний фільтр зі сталою часу </w:t>
      </w:r>
      <w:r w:rsidRPr="00970765">
        <w:rPr>
          <w:position w:val="-16"/>
        </w:rPr>
        <w:object w:dxaOrig="1520" w:dyaOrig="420">
          <v:shape id="_x0000_i1211" type="#_x0000_t75" style="width:77.25pt;height:19.5pt" o:ole="">
            <v:imagedata r:id="rId406" o:title=""/>
          </v:shape>
          <o:OLEObject Type="Embed" ProgID="Equation.DSMT4" ShapeID="_x0000_i1211" DrawAspect="Content" ObjectID="_1605943435" r:id="rId407"/>
        </w:object>
      </w:r>
      <w:r w:rsidRPr="00970765">
        <w:rPr>
          <w:szCs w:val="28"/>
        </w:rPr>
        <w:t xml:space="preserve">. </w:t>
      </w:r>
    </w:p>
    <w:p w:rsidR="000F70E1" w:rsidRPr="00970765" w:rsidRDefault="000F70E1" w:rsidP="000F70E1">
      <w:pPr>
        <w:spacing w:after="0" w:line="360" w:lineRule="auto"/>
        <w:jc w:val="both"/>
        <w:rPr>
          <w:szCs w:val="28"/>
        </w:rPr>
      </w:pPr>
      <w:r w:rsidRPr="00970765">
        <w:rPr>
          <w:szCs w:val="28"/>
        </w:rPr>
        <w:t>Налаштування контурів керування при моделюванні наступні:</w:t>
      </w:r>
    </w:p>
    <w:p w:rsidR="000F70E1" w:rsidRPr="00970765" w:rsidRDefault="000F70E1" w:rsidP="000F70E1">
      <w:pPr>
        <w:pStyle w:val="ListParagraph"/>
        <w:numPr>
          <w:ilvl w:val="0"/>
          <w:numId w:val="23"/>
        </w:numPr>
        <w:spacing w:after="0" w:line="360" w:lineRule="auto"/>
        <w:ind w:left="0" w:firstLine="567"/>
        <w:rPr>
          <w:szCs w:val="28"/>
        </w:rPr>
      </w:pPr>
      <w:r w:rsidRPr="00970765">
        <w:rPr>
          <w:szCs w:val="28"/>
        </w:rPr>
        <w:t xml:space="preserve">ПІ регулятор струму: </w:t>
      </w:r>
      <w:r w:rsidRPr="00970765">
        <w:rPr>
          <w:position w:val="-12"/>
          <w:szCs w:val="28"/>
        </w:rPr>
        <w:object w:dxaOrig="1240" w:dyaOrig="380">
          <v:shape id="_x0000_i1212" type="#_x0000_t75" style="width:60.75pt;height:19.5pt" o:ole="">
            <v:imagedata r:id="rId408" o:title=""/>
          </v:shape>
          <o:OLEObject Type="Embed" ProgID="Equation.DSMT4" ShapeID="_x0000_i1212" DrawAspect="Content" ObjectID="_1605943436" r:id="rId409"/>
        </w:object>
      </w:r>
      <w:r w:rsidRPr="00970765">
        <w:rPr>
          <w:szCs w:val="28"/>
        </w:rPr>
        <w:t xml:space="preserve">, </w:t>
      </w:r>
      <w:r w:rsidRPr="00970765">
        <w:rPr>
          <w:position w:val="-12"/>
          <w:szCs w:val="28"/>
        </w:rPr>
        <w:object w:dxaOrig="1820" w:dyaOrig="380">
          <v:shape id="_x0000_i1213" type="#_x0000_t75" style="width:90pt;height:19.5pt" o:ole="">
            <v:imagedata r:id="rId410" o:title=""/>
          </v:shape>
          <o:OLEObject Type="Embed" ProgID="Equation.DSMT4" ShapeID="_x0000_i1213" DrawAspect="Content" ObjectID="_1605943437" r:id="rId411"/>
        </w:object>
      </w:r>
      <w:r w:rsidRPr="00970765">
        <w:rPr>
          <w:szCs w:val="28"/>
        </w:rPr>
        <w:t>.</w:t>
      </w:r>
    </w:p>
    <w:p w:rsidR="000F70E1" w:rsidRPr="00970765" w:rsidRDefault="000F70E1" w:rsidP="000F70E1">
      <w:pPr>
        <w:pStyle w:val="ListParagraph"/>
        <w:numPr>
          <w:ilvl w:val="0"/>
          <w:numId w:val="23"/>
        </w:numPr>
        <w:spacing w:after="0" w:line="360" w:lineRule="auto"/>
        <w:ind w:left="0" w:firstLine="567"/>
        <w:rPr>
          <w:szCs w:val="28"/>
        </w:rPr>
      </w:pPr>
      <w:r w:rsidRPr="00970765">
        <w:rPr>
          <w:szCs w:val="28"/>
        </w:rPr>
        <w:t xml:space="preserve">ПІ регулятор швидкості: та </w:t>
      </w:r>
      <w:r w:rsidRPr="00970765">
        <w:rPr>
          <w:position w:val="-12"/>
        </w:rPr>
        <w:object w:dxaOrig="1140" w:dyaOrig="380">
          <v:shape id="_x0000_i1214" type="#_x0000_t75" style="width:56.25pt;height:19.5pt" o:ole="">
            <v:imagedata r:id="rId412" o:title=""/>
          </v:shape>
          <o:OLEObject Type="Embed" ProgID="Equation.DSMT4" ShapeID="_x0000_i1214" DrawAspect="Content" ObjectID="_1605943438" r:id="rId413"/>
        </w:object>
      </w:r>
      <w:r w:rsidRPr="00970765">
        <w:rPr>
          <w:szCs w:val="28"/>
        </w:rPr>
        <w:t xml:space="preserve">, </w:t>
      </w:r>
      <w:r w:rsidRPr="00970765">
        <w:rPr>
          <w:rFonts w:cs="Times New Roman"/>
          <w:position w:val="-12"/>
          <w:szCs w:val="28"/>
        </w:rPr>
        <w:object w:dxaOrig="800" w:dyaOrig="380">
          <v:shape id="_x0000_i1215" type="#_x0000_t75" style="width:39pt;height:19.5pt" o:ole="">
            <v:imagedata r:id="rId414" o:title=""/>
          </v:shape>
          <o:OLEObject Type="Embed" ProgID="Equation.DSMT4" ShapeID="_x0000_i1215" DrawAspect="Content" ObjectID="_1605943439" r:id="rId415"/>
        </w:object>
      </w:r>
      <w:r w:rsidRPr="00970765">
        <w:rPr>
          <w:szCs w:val="28"/>
        </w:rPr>
        <w:t>, (рис. </w:t>
      </w:r>
      <w:r w:rsidRPr="00970765">
        <w:rPr>
          <w:szCs w:val="28"/>
        </w:rPr>
        <w:fldChar w:fldCharType="begin"/>
      </w:r>
      <w:r w:rsidRPr="00970765">
        <w:rPr>
          <w:szCs w:val="28"/>
        </w:rPr>
        <w:instrText xml:space="preserve"> REF _Ref532025108 \h  \* MERGEFORMAT </w:instrText>
      </w:r>
      <w:r w:rsidRPr="00970765">
        <w:rPr>
          <w:szCs w:val="28"/>
        </w:rPr>
      </w:r>
      <w:r w:rsidRPr="00970765">
        <w:rPr>
          <w:szCs w:val="28"/>
        </w:rPr>
        <w:fldChar w:fldCharType="separate"/>
      </w:r>
      <w:r w:rsidRPr="00970765">
        <w:rPr>
          <w:noProof/>
        </w:rPr>
        <w:t>Рисунок</w:t>
      </w:r>
      <w:r w:rsidRPr="00970765">
        <w:t xml:space="preserve"> </w:t>
      </w:r>
      <w:r>
        <w:rPr>
          <w:noProof/>
        </w:rPr>
        <w:t>5</w:t>
      </w:r>
      <w:r w:rsidRPr="00970765">
        <w:t>.</w:t>
      </w:r>
      <w:r>
        <w:rPr>
          <w:noProof/>
        </w:rPr>
        <w:t>14</w:t>
      </w:r>
      <w:r w:rsidRPr="00970765">
        <w:rPr>
          <w:szCs w:val="28"/>
        </w:rPr>
        <w:fldChar w:fldCharType="end"/>
      </w:r>
      <w:r w:rsidRPr="00970765">
        <w:rPr>
          <w:szCs w:val="28"/>
        </w:rPr>
        <w:t>, рис. </w:t>
      </w:r>
      <w:r w:rsidRPr="00970765">
        <w:rPr>
          <w:szCs w:val="28"/>
        </w:rPr>
        <w:fldChar w:fldCharType="begin"/>
      </w:r>
      <w:r w:rsidRPr="00970765">
        <w:rPr>
          <w:szCs w:val="28"/>
        </w:rPr>
        <w:instrText xml:space="preserve"> REF _Ref532025023 \h  \* MERGEFORMAT </w:instrText>
      </w:r>
      <w:r w:rsidRPr="00970765">
        <w:rPr>
          <w:szCs w:val="28"/>
        </w:rPr>
      </w:r>
      <w:r w:rsidRPr="00970765">
        <w:rPr>
          <w:szCs w:val="28"/>
        </w:rPr>
        <w:fldChar w:fldCharType="separate"/>
      </w:r>
      <w:r w:rsidRPr="00970765">
        <w:rPr>
          <w:noProof/>
        </w:rPr>
        <w:t>Рисунок</w:t>
      </w:r>
      <w:r w:rsidRPr="00970765">
        <w:t xml:space="preserve"> </w:t>
      </w:r>
      <w:r>
        <w:rPr>
          <w:noProof/>
        </w:rPr>
        <w:t>5</w:t>
      </w:r>
      <w:r w:rsidRPr="00970765">
        <w:t>.</w:t>
      </w:r>
      <w:r>
        <w:rPr>
          <w:noProof/>
        </w:rPr>
        <w:t>15</w:t>
      </w:r>
      <w:r w:rsidRPr="00970765">
        <w:rPr>
          <w:szCs w:val="28"/>
        </w:rPr>
        <w:fldChar w:fldCharType="end"/>
      </w:r>
      <w:r w:rsidRPr="00970765">
        <w:rPr>
          <w:szCs w:val="28"/>
        </w:rPr>
        <w:t>).</w:t>
      </w:r>
    </w:p>
    <w:p w:rsidR="000F70E1" w:rsidRPr="00970765" w:rsidRDefault="000F70E1" w:rsidP="000F70E1">
      <w:pPr>
        <w:spacing w:after="0" w:line="360" w:lineRule="auto"/>
        <w:jc w:val="both"/>
        <w:rPr>
          <w:szCs w:val="28"/>
        </w:rPr>
      </w:pPr>
      <w:r w:rsidRPr="00970765">
        <w:rPr>
          <w:szCs w:val="28"/>
        </w:rPr>
        <w:lastRenderedPageBreak/>
        <w:t>Дослідження проводилося в такій послідовності:</w:t>
      </w:r>
    </w:p>
    <w:p w:rsidR="000F70E1" w:rsidRPr="00970765" w:rsidRDefault="000F70E1" w:rsidP="000F70E1">
      <w:pPr>
        <w:pStyle w:val="ListParagraph"/>
        <w:numPr>
          <w:ilvl w:val="0"/>
          <w:numId w:val="23"/>
        </w:numPr>
        <w:spacing w:after="0" w:line="360" w:lineRule="auto"/>
        <w:ind w:left="0" w:firstLine="567"/>
        <w:rPr>
          <w:szCs w:val="28"/>
        </w:rPr>
      </w:pPr>
      <w:r w:rsidRPr="00970765">
        <w:rPr>
          <w:szCs w:val="28"/>
        </w:rPr>
        <w:t xml:space="preserve">спочатку (на інтервалі часу </w:t>
      </w:r>
      <w:r w:rsidRPr="00970765">
        <w:rPr>
          <w:position w:val="-12"/>
          <w:szCs w:val="28"/>
        </w:rPr>
        <w:object w:dxaOrig="1120" w:dyaOrig="360">
          <v:shape id="_x0000_i1216" type="#_x0000_t75" style="width:56.25pt;height:18.75pt" o:ole="">
            <v:imagedata r:id="rId416" o:title=""/>
          </v:shape>
          <o:OLEObject Type="Embed" ProgID="Equation.DSMT4" ShapeID="_x0000_i1216" DrawAspect="Content" ObjectID="_1605943440" r:id="rId417"/>
        </w:object>
      </w:r>
      <w:r w:rsidRPr="00970765">
        <w:rPr>
          <w:szCs w:val="28"/>
        </w:rPr>
        <w:t xml:space="preserve">, та </w:t>
      </w:r>
      <w:r w:rsidRPr="00970765">
        <w:rPr>
          <w:position w:val="-12"/>
          <w:szCs w:val="28"/>
        </w:rPr>
        <w:object w:dxaOrig="940" w:dyaOrig="360">
          <v:shape id="_x0000_i1217" type="#_x0000_t75" style="width:47.25pt;height:18.75pt" o:ole="">
            <v:imagedata r:id="rId418" o:title=""/>
          </v:shape>
          <o:OLEObject Type="Embed" ProgID="Equation.DSMT4" ShapeID="_x0000_i1217" DrawAspect="Content" ObjectID="_1605943441" r:id="rId419"/>
        </w:object>
      </w:r>
      <w:r w:rsidRPr="00970765">
        <w:rPr>
          <w:szCs w:val="28"/>
        </w:rPr>
        <w:t>) двигун без навантаження розганяється по заданій лінійній траєкторії від нульової швидкості до 100 рад/с (рис. </w:t>
      </w:r>
      <w:r w:rsidRPr="00970765">
        <w:rPr>
          <w:szCs w:val="28"/>
        </w:rPr>
        <w:fldChar w:fldCharType="begin"/>
      </w:r>
      <w:r w:rsidRPr="00970765">
        <w:rPr>
          <w:szCs w:val="28"/>
        </w:rPr>
        <w:instrText xml:space="preserve"> REF _Ref532025036 \h  \* MERGEFORMAT </w:instrText>
      </w:r>
      <w:r w:rsidRPr="00970765">
        <w:rPr>
          <w:szCs w:val="28"/>
        </w:rPr>
      </w:r>
      <w:r w:rsidRPr="00970765">
        <w:rPr>
          <w:szCs w:val="28"/>
        </w:rPr>
        <w:fldChar w:fldCharType="separate"/>
      </w:r>
      <w:r w:rsidRPr="00970765">
        <w:rPr>
          <w:noProof/>
        </w:rPr>
        <w:t>Рисунок</w:t>
      </w:r>
      <w:r w:rsidRPr="00970765">
        <w:t xml:space="preserve"> </w:t>
      </w:r>
      <w:r>
        <w:rPr>
          <w:noProof/>
        </w:rPr>
        <w:t>5</w:t>
      </w:r>
      <w:r w:rsidRPr="00970765">
        <w:t>.</w:t>
      </w:r>
      <w:r>
        <w:rPr>
          <w:noProof/>
        </w:rPr>
        <w:t>13</w:t>
      </w:r>
      <w:r w:rsidRPr="00970765">
        <w:rPr>
          <w:szCs w:val="28"/>
        </w:rPr>
        <w:fldChar w:fldCharType="end"/>
      </w:r>
      <w:r w:rsidRPr="00970765">
        <w:rPr>
          <w:szCs w:val="28"/>
        </w:rPr>
        <w:t>, рис. </w:t>
      </w:r>
      <w:r w:rsidRPr="00970765">
        <w:rPr>
          <w:szCs w:val="28"/>
        </w:rPr>
        <w:fldChar w:fldCharType="begin"/>
      </w:r>
      <w:r w:rsidRPr="00970765">
        <w:rPr>
          <w:szCs w:val="28"/>
        </w:rPr>
        <w:instrText xml:space="preserve"> REF _Ref532025023 \h  \* MERGEFORMAT </w:instrText>
      </w:r>
      <w:r w:rsidRPr="00970765">
        <w:rPr>
          <w:szCs w:val="28"/>
        </w:rPr>
      </w:r>
      <w:r w:rsidRPr="00970765">
        <w:rPr>
          <w:szCs w:val="28"/>
        </w:rPr>
        <w:fldChar w:fldCharType="separate"/>
      </w:r>
      <w:r w:rsidRPr="00970765">
        <w:rPr>
          <w:noProof/>
        </w:rPr>
        <w:t>Рисунок</w:t>
      </w:r>
      <w:r w:rsidRPr="00970765">
        <w:t xml:space="preserve"> </w:t>
      </w:r>
      <w:r>
        <w:rPr>
          <w:noProof/>
        </w:rPr>
        <w:t>5</w:t>
      </w:r>
      <w:r w:rsidRPr="00970765">
        <w:t>.</w:t>
      </w:r>
      <w:r>
        <w:rPr>
          <w:noProof/>
        </w:rPr>
        <w:t>15</w:t>
      </w:r>
      <w:r w:rsidRPr="00970765">
        <w:rPr>
          <w:szCs w:val="28"/>
        </w:rPr>
        <w:fldChar w:fldCharType="end"/>
      </w:r>
      <w:r w:rsidRPr="00970765">
        <w:rPr>
          <w:szCs w:val="28"/>
        </w:rPr>
        <w:t>) та 200 рад/с (рис. </w:t>
      </w:r>
      <w:r w:rsidRPr="00970765">
        <w:rPr>
          <w:szCs w:val="28"/>
        </w:rPr>
        <w:fldChar w:fldCharType="begin"/>
      </w:r>
      <w:r w:rsidRPr="00970765">
        <w:rPr>
          <w:szCs w:val="28"/>
        </w:rPr>
        <w:instrText xml:space="preserve"> REF _Ref532025108 \h  \* MERGEFORMAT </w:instrText>
      </w:r>
      <w:r w:rsidRPr="00970765">
        <w:rPr>
          <w:szCs w:val="28"/>
        </w:rPr>
      </w:r>
      <w:r w:rsidRPr="00970765">
        <w:rPr>
          <w:szCs w:val="28"/>
        </w:rPr>
        <w:fldChar w:fldCharType="separate"/>
      </w:r>
      <w:r w:rsidRPr="00970765">
        <w:rPr>
          <w:noProof/>
        </w:rPr>
        <w:t>Рисунок</w:t>
      </w:r>
      <w:r w:rsidRPr="00970765">
        <w:t xml:space="preserve"> </w:t>
      </w:r>
      <w:r>
        <w:rPr>
          <w:noProof/>
        </w:rPr>
        <w:t>5</w:t>
      </w:r>
      <w:r w:rsidRPr="00970765">
        <w:t>.</w:t>
      </w:r>
      <w:r>
        <w:rPr>
          <w:noProof/>
        </w:rPr>
        <w:t>14</w:t>
      </w:r>
      <w:r w:rsidRPr="00970765">
        <w:rPr>
          <w:szCs w:val="28"/>
        </w:rPr>
        <w:fldChar w:fldCharType="end"/>
      </w:r>
      <w:r w:rsidRPr="00970765">
        <w:rPr>
          <w:szCs w:val="28"/>
        </w:rPr>
        <w:t>, рис. </w:t>
      </w:r>
      <w:r w:rsidRPr="00970765">
        <w:rPr>
          <w:szCs w:val="28"/>
        </w:rPr>
        <w:fldChar w:fldCharType="begin"/>
      </w:r>
      <w:r w:rsidRPr="00970765">
        <w:rPr>
          <w:szCs w:val="28"/>
        </w:rPr>
        <w:instrText xml:space="preserve"> REF _Ref532025243 \h  \* MERGEFORMAT </w:instrText>
      </w:r>
      <w:r w:rsidRPr="00970765">
        <w:rPr>
          <w:szCs w:val="28"/>
        </w:rPr>
      </w:r>
      <w:r w:rsidRPr="00970765">
        <w:rPr>
          <w:szCs w:val="28"/>
        </w:rPr>
        <w:fldChar w:fldCharType="separate"/>
      </w:r>
      <w:r w:rsidRPr="00970765">
        <w:t xml:space="preserve">Рисунок </w:t>
      </w:r>
      <w:r>
        <w:t>5</w:t>
      </w:r>
      <w:r w:rsidRPr="00970765">
        <w:t>.</w:t>
      </w:r>
      <w:r>
        <w:rPr>
          <w:noProof/>
        </w:rPr>
        <w:t>16</w:t>
      </w:r>
      <w:r w:rsidRPr="00970765">
        <w:rPr>
          <w:szCs w:val="28"/>
        </w:rPr>
        <w:fldChar w:fldCharType="end"/>
      </w:r>
      <w:r w:rsidRPr="00970765">
        <w:rPr>
          <w:szCs w:val="28"/>
        </w:rPr>
        <w:t>);</w:t>
      </w:r>
    </w:p>
    <w:p w:rsidR="000F70E1" w:rsidRPr="00970765" w:rsidRDefault="000F70E1" w:rsidP="000F70E1">
      <w:pPr>
        <w:pStyle w:val="ListParagraph"/>
        <w:numPr>
          <w:ilvl w:val="0"/>
          <w:numId w:val="23"/>
        </w:numPr>
        <w:spacing w:after="0" w:line="360" w:lineRule="auto"/>
        <w:ind w:left="0" w:firstLine="567"/>
        <w:rPr>
          <w:szCs w:val="28"/>
        </w:rPr>
      </w:pPr>
      <w:r w:rsidRPr="00970765">
        <w:rPr>
          <w:szCs w:val="28"/>
        </w:rPr>
        <w:t xml:space="preserve">в момент часу </w:t>
      </w:r>
      <w:r w:rsidRPr="00970765">
        <w:rPr>
          <w:position w:val="-12"/>
          <w:szCs w:val="28"/>
        </w:rPr>
        <w:object w:dxaOrig="1120" w:dyaOrig="360">
          <v:shape id="_x0000_i1218" type="#_x0000_t75" style="width:55.5pt;height:19.5pt" o:ole="">
            <v:imagedata r:id="rId420" o:title=""/>
          </v:shape>
          <o:OLEObject Type="Embed" ProgID="Equation.DSMT4" ShapeID="_x0000_i1218" DrawAspect="Content" ObjectID="_1605943442" r:id="rId421"/>
        </w:object>
      </w:r>
      <w:r w:rsidRPr="00970765">
        <w:rPr>
          <w:szCs w:val="28"/>
        </w:rPr>
        <w:t xml:space="preserve"> до валу двигуна прикладається постійний номінальний момент навантаження Мс = 0,4 Нм.</w:t>
      </w:r>
    </w:p>
    <w:p w:rsidR="000F70E1" w:rsidRPr="00970765" w:rsidRDefault="000F70E1" w:rsidP="000F70E1">
      <w:pPr>
        <w:spacing w:after="0" w:line="360" w:lineRule="auto"/>
        <w:jc w:val="both"/>
        <w:rPr>
          <w:rFonts w:cs="Times New Roman"/>
          <w:szCs w:val="28"/>
        </w:rPr>
      </w:pPr>
      <w:r w:rsidRPr="00970765">
        <w:rPr>
          <w:rFonts w:cs="Times New Roman"/>
          <w:szCs w:val="28"/>
        </w:rPr>
        <w:t>Як видно з графіків , під час відпрацювання траєкторії швидкості присутня динамічна помилка, яка досягає значення 10 рад/с при розгоні і при накиданні моменту навантаження. Статична похибка відсутня, час перехідного процесу після накидання моменту навантаження становить 0.05 с.</w:t>
      </w:r>
    </w:p>
    <w:p w:rsidR="000F70E1" w:rsidRPr="00970765" w:rsidRDefault="000F70E1" w:rsidP="000F70E1">
      <w:pPr>
        <w:spacing w:after="0" w:line="360" w:lineRule="auto"/>
        <w:jc w:val="both"/>
        <w:rPr>
          <w:rFonts w:cs="Times New Roman"/>
          <w:szCs w:val="28"/>
        </w:rPr>
      </w:pPr>
      <w:r w:rsidRPr="00970765">
        <w:rPr>
          <w:rFonts w:cs="Times New Roman"/>
          <w:szCs w:val="28"/>
        </w:rPr>
        <w:t>Струми відпрацьовуються практично без помилок.</w:t>
      </w:r>
    </w:p>
    <w:p w:rsidR="000F70E1" w:rsidRPr="00970765" w:rsidRDefault="000F70E1" w:rsidP="000F70E1">
      <w:pPr>
        <w:spacing w:after="0" w:line="360" w:lineRule="auto"/>
        <w:jc w:val="both"/>
        <w:rPr>
          <w:rFonts w:cs="Times New Roman"/>
          <w:szCs w:val="28"/>
        </w:rPr>
      </w:pPr>
      <w:r w:rsidRPr="00970765">
        <w:rPr>
          <w:rFonts w:cs="Times New Roman"/>
          <w:szCs w:val="28"/>
        </w:rPr>
        <w:t xml:space="preserve">На проміжку часу після завершення розгону (0,1 с при </w:t>
      </w:r>
      <w:r w:rsidRPr="00970765">
        <w:rPr>
          <w:position w:val="-12"/>
          <w:szCs w:val="28"/>
        </w:rPr>
        <w:object w:dxaOrig="1820" w:dyaOrig="360">
          <v:shape id="_x0000_i1219" type="#_x0000_t75" style="width:90pt;height:18.75pt" o:ole="">
            <v:imagedata r:id="rId422" o:title=""/>
          </v:shape>
          <o:OLEObject Type="Embed" ProgID="Equation.DSMT4" ShapeID="_x0000_i1219" DrawAspect="Content" ObjectID="_1605943443" r:id="rId423"/>
        </w:object>
      </w:r>
      <w:r w:rsidRPr="00970765">
        <w:rPr>
          <w:szCs w:val="28"/>
        </w:rPr>
        <w:t xml:space="preserve"> </w:t>
      </w:r>
      <w:r w:rsidRPr="00970765">
        <w:rPr>
          <w:rFonts w:cs="Times New Roman"/>
          <w:szCs w:val="28"/>
        </w:rPr>
        <w:t xml:space="preserve">та 0.15с при </w:t>
      </w:r>
      <w:r w:rsidRPr="00970765">
        <w:rPr>
          <w:position w:val="-12"/>
          <w:szCs w:val="28"/>
        </w:rPr>
        <w:object w:dxaOrig="1860" w:dyaOrig="360">
          <v:shape id="_x0000_i1220" type="#_x0000_t75" style="width:93pt;height:18.75pt" o:ole="">
            <v:imagedata r:id="rId424" o:title=""/>
          </v:shape>
          <o:OLEObject Type="Embed" ProgID="Equation.DSMT4" ShapeID="_x0000_i1220" DrawAspect="Content" ObjectID="_1605943444" r:id="rId425"/>
        </w:object>
      </w:r>
      <w:r w:rsidRPr="00970765">
        <w:rPr>
          <w:rFonts w:cs="Times New Roman"/>
          <w:szCs w:val="28"/>
        </w:rPr>
        <w:t xml:space="preserve">) до накидання моменту навантаження (0,25 с) момент двигуна становить приблизно 0,08 Нм, що зумовлено наявністю в’язкого тертя, вплив якого врахований при моделюванні з коефіцієнтом </w:t>
      </w:r>
      <w:r w:rsidRPr="00970765">
        <w:rPr>
          <w:rFonts w:cs="Times New Roman"/>
          <w:position w:val="-6"/>
          <w:szCs w:val="28"/>
        </w:rPr>
        <w:object w:dxaOrig="1400" w:dyaOrig="300">
          <v:shape id="_x0000_i1221" type="#_x0000_t75" style="width:69.75pt;height:15pt" o:ole="">
            <v:imagedata r:id="rId426" o:title=""/>
          </v:shape>
          <o:OLEObject Type="Embed" ProgID="Equation.DSMT4" ShapeID="_x0000_i1221" DrawAspect="Content" ObjectID="_1605943445" r:id="rId427"/>
        </w:object>
      </w:r>
      <w:r w:rsidRPr="00970765">
        <w:rPr>
          <w:rFonts w:cs="Times New Roman"/>
          <w:szCs w:val="28"/>
        </w:rPr>
        <w:t>.</w:t>
      </w:r>
    </w:p>
    <w:p w:rsidR="000F70E1" w:rsidRPr="00970765" w:rsidRDefault="000F70E1" w:rsidP="000F70E1">
      <w:pPr>
        <w:spacing w:after="0" w:line="360" w:lineRule="auto"/>
        <w:jc w:val="both"/>
        <w:rPr>
          <w:rFonts w:cs="Times New Roman"/>
          <w:szCs w:val="28"/>
        </w:rPr>
      </w:pPr>
      <w:r w:rsidRPr="00970765">
        <w:rPr>
          <w:rFonts w:cs="Times New Roman"/>
          <w:szCs w:val="28"/>
        </w:rPr>
        <w:t xml:space="preserve">Отримані експериментальні дані з великою точністю співпадають з моделюванням. Відмінності прослідковуються у наявності коливань напруги по осі q на проміжку часу від закінчення розгону до накидання моменту навантаження, зумовлених пружністю у з’єднанні двигунів. </w:t>
      </w:r>
    </w:p>
    <w:p w:rsidR="000F70E1" w:rsidRPr="00970765" w:rsidRDefault="000F70E1" w:rsidP="000F70E1">
      <w:pPr>
        <w:pStyle w:val="diplomapictures"/>
        <w:rPr>
          <w:noProof w:val="0"/>
        </w:rPr>
      </w:pPr>
      <w:r w:rsidRPr="00970765">
        <w:rPr>
          <w:lang w:val="ru-RU"/>
        </w:rPr>
        <w:lastRenderedPageBreak/>
        <w:drawing>
          <wp:inline distT="0" distB="0" distL="0" distR="0" wp14:anchorId="7BB2416C" wp14:editId="0084B643">
            <wp:extent cx="5220000" cy="3348461"/>
            <wp:effectExtent l="0" t="0" r="0"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8">
                      <a:extLst>
                        <a:ext uri="{28A0092B-C50C-407E-A947-70E740481C1C}">
                          <a14:useLocalDpi xmlns:a14="http://schemas.microsoft.com/office/drawing/2010/main" val="0"/>
                        </a:ext>
                      </a:extLst>
                    </a:blip>
                    <a:srcRect t="4451" b="10078"/>
                    <a:stretch/>
                  </pic:blipFill>
                  <pic:spPr bwMode="auto">
                    <a:xfrm>
                      <a:off x="0" y="0"/>
                      <a:ext cx="5220000" cy="3348461"/>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7E50DCB6" wp14:editId="7F30310B">
            <wp:extent cx="5219166" cy="334073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29">
                      <a:extLst>
                        <a:ext uri="{28A0092B-C50C-407E-A947-70E740481C1C}">
                          <a14:useLocalDpi xmlns:a14="http://schemas.microsoft.com/office/drawing/2010/main" val="0"/>
                        </a:ext>
                      </a:extLst>
                    </a:blip>
                    <a:srcRect t="4621" b="10085"/>
                    <a:stretch/>
                  </pic:blipFill>
                  <pic:spPr bwMode="auto">
                    <a:xfrm>
                      <a:off x="0" y="0"/>
                      <a:ext cx="5220000" cy="3341269"/>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76D67332" wp14:editId="1C0E3D47">
            <wp:extent cx="5219700" cy="1629989"/>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30">
                      <a:extLst>
                        <a:ext uri="{28A0092B-C50C-407E-A947-70E740481C1C}">
                          <a14:useLocalDpi xmlns:a14="http://schemas.microsoft.com/office/drawing/2010/main" val="0"/>
                        </a:ext>
                      </a:extLst>
                    </a:blip>
                    <a:srcRect t="4378" b="54004"/>
                    <a:stretch/>
                  </pic:blipFill>
                  <pic:spPr bwMode="auto">
                    <a:xfrm>
                      <a:off x="0" y="0"/>
                      <a:ext cx="5220000" cy="1630083"/>
                    </a:xfrm>
                    <a:prstGeom prst="rect">
                      <a:avLst/>
                    </a:prstGeom>
                    <a:noFill/>
                    <a:ln>
                      <a:noFill/>
                    </a:ln>
                    <a:extLst>
                      <a:ext uri="{53640926-AAD7-44D8-BBD7-CCE9431645EC}">
                        <a14:shadowObscured xmlns:a14="http://schemas.microsoft.com/office/drawing/2010/main"/>
                      </a:ext>
                    </a:extLst>
                  </pic:spPr>
                </pic:pic>
              </a:graphicData>
            </a:graphic>
          </wp:inline>
        </w:drawing>
      </w:r>
    </w:p>
    <w:p w:rsidR="000F70E1" w:rsidRPr="00970765" w:rsidRDefault="000F70E1" w:rsidP="000F70E1">
      <w:pPr>
        <w:pStyle w:val="diplomapictures"/>
        <w:rPr>
          <w:noProof w:val="0"/>
        </w:rPr>
      </w:pPr>
      <w:bookmarkStart w:id="244" w:name="_Ref532025036"/>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5</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13</w:t>
      </w:r>
      <w:r w:rsidRPr="00970765">
        <w:rPr>
          <w:noProof w:val="0"/>
        </w:rPr>
        <w:fldChar w:fldCharType="end"/>
      </w:r>
      <w:bookmarkEnd w:id="244"/>
      <w:r w:rsidRPr="00970765">
        <w:rPr>
          <w:noProof w:val="0"/>
        </w:rPr>
        <w:t xml:space="preserve"> – Графіки перехідних процесів при тестуванні системи керування швидкістю Rexroth (</w:t>
      </w:r>
      <w:r w:rsidRPr="00970765">
        <w:rPr>
          <w:noProof w:val="0"/>
          <w:position w:val="-12"/>
        </w:rPr>
        <w:object w:dxaOrig="1820" w:dyaOrig="360">
          <v:shape id="_x0000_i1222" type="#_x0000_t75" style="width:90pt;height:18.75pt" o:ole="">
            <v:imagedata r:id="rId422" o:title=""/>
          </v:shape>
          <o:OLEObject Type="Embed" ProgID="Equation.DSMT4" ShapeID="_x0000_i1222" DrawAspect="Content" ObjectID="_1605943446" r:id="rId431"/>
        </w:object>
      </w:r>
      <w:r w:rsidRPr="00970765">
        <w:rPr>
          <w:noProof w:val="0"/>
        </w:rPr>
        <w:t>)</w:t>
      </w:r>
    </w:p>
    <w:p w:rsidR="000F70E1" w:rsidRPr="00970765" w:rsidRDefault="000F70E1" w:rsidP="000F70E1">
      <w:pPr>
        <w:pStyle w:val="diplomapictures"/>
        <w:rPr>
          <w:noProof w:val="0"/>
        </w:rPr>
      </w:pPr>
    </w:p>
    <w:p w:rsidR="000F70E1" w:rsidRPr="00970765" w:rsidRDefault="000F70E1" w:rsidP="000F70E1">
      <w:pPr>
        <w:pStyle w:val="diplomapictures"/>
        <w:rPr>
          <w:noProof w:val="0"/>
        </w:rPr>
      </w:pPr>
      <w:r w:rsidRPr="00970765">
        <w:rPr>
          <w:lang w:val="ru-RU"/>
        </w:rPr>
        <w:drawing>
          <wp:inline distT="0" distB="0" distL="0" distR="0" wp14:anchorId="695186DC" wp14:editId="77AF9D5B">
            <wp:extent cx="5219065" cy="31908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2">
                      <a:extLst>
                        <a:ext uri="{28A0092B-C50C-407E-A947-70E740481C1C}">
                          <a14:useLocalDpi xmlns:a14="http://schemas.microsoft.com/office/drawing/2010/main" val="0"/>
                        </a:ext>
                      </a:extLst>
                    </a:blip>
                    <a:srcRect t="5371" b="10742"/>
                    <a:stretch/>
                  </pic:blipFill>
                  <pic:spPr bwMode="auto">
                    <a:xfrm>
                      <a:off x="0" y="0"/>
                      <a:ext cx="5220000" cy="3191447"/>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27349A6E" wp14:editId="281536DE">
            <wp:extent cx="5219065" cy="31432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33">
                      <a:extLst>
                        <a:ext uri="{28A0092B-C50C-407E-A947-70E740481C1C}">
                          <a14:useLocalDpi xmlns:a14="http://schemas.microsoft.com/office/drawing/2010/main" val="0"/>
                        </a:ext>
                      </a:extLst>
                    </a:blip>
                    <a:srcRect t="4620" b="10996"/>
                    <a:stretch/>
                  </pic:blipFill>
                  <pic:spPr bwMode="auto">
                    <a:xfrm>
                      <a:off x="0" y="0"/>
                      <a:ext cx="5220001" cy="3143814"/>
                    </a:xfrm>
                    <a:prstGeom prst="rect">
                      <a:avLst/>
                    </a:prstGeom>
                    <a:noFill/>
                    <a:ln>
                      <a:noFill/>
                    </a:ln>
                    <a:extLst>
                      <a:ext uri="{53640926-AAD7-44D8-BBD7-CCE9431645EC}">
                        <a14:shadowObscured xmlns:a14="http://schemas.microsoft.com/office/drawing/2010/main"/>
                      </a:ext>
                    </a:extLst>
                  </pic:spPr>
                </pic:pic>
              </a:graphicData>
            </a:graphic>
          </wp:inline>
        </w:drawing>
      </w:r>
    </w:p>
    <w:p w:rsidR="000F70E1" w:rsidRPr="00970765" w:rsidRDefault="000F70E1" w:rsidP="000F70E1">
      <w:pPr>
        <w:pStyle w:val="diplomapictures"/>
        <w:rPr>
          <w:noProof w:val="0"/>
        </w:rPr>
      </w:pPr>
      <w:r w:rsidRPr="00970765">
        <w:rPr>
          <w:lang w:val="ru-RU"/>
        </w:rPr>
        <w:drawing>
          <wp:inline distT="0" distB="0" distL="0" distR="0" wp14:anchorId="50E6B25F" wp14:editId="3D55CA8B">
            <wp:extent cx="5218430" cy="15811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4">
                      <a:extLst>
                        <a:ext uri="{28A0092B-C50C-407E-A947-70E740481C1C}">
                          <a14:useLocalDpi xmlns:a14="http://schemas.microsoft.com/office/drawing/2010/main" val="0"/>
                        </a:ext>
                      </a:extLst>
                    </a:blip>
                    <a:srcRect l="18" t="5352" r="-18" b="54270"/>
                    <a:stretch/>
                  </pic:blipFill>
                  <pic:spPr bwMode="auto">
                    <a:xfrm>
                      <a:off x="0" y="0"/>
                      <a:ext cx="5220000" cy="1581626"/>
                    </a:xfrm>
                    <a:prstGeom prst="rect">
                      <a:avLst/>
                    </a:prstGeom>
                    <a:noFill/>
                    <a:ln>
                      <a:noFill/>
                    </a:ln>
                    <a:extLst>
                      <a:ext uri="{53640926-AAD7-44D8-BBD7-CCE9431645EC}">
                        <a14:shadowObscured xmlns:a14="http://schemas.microsoft.com/office/drawing/2010/main"/>
                      </a:ext>
                    </a:extLst>
                  </pic:spPr>
                </pic:pic>
              </a:graphicData>
            </a:graphic>
          </wp:inline>
        </w:drawing>
      </w:r>
    </w:p>
    <w:p w:rsidR="000F70E1" w:rsidRPr="00970765" w:rsidRDefault="000F70E1" w:rsidP="000F70E1">
      <w:pPr>
        <w:pStyle w:val="diplomapictures"/>
        <w:rPr>
          <w:noProof w:val="0"/>
        </w:rPr>
      </w:pPr>
      <w:bookmarkStart w:id="245" w:name="_Ref532025108"/>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5</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14</w:t>
      </w:r>
      <w:r w:rsidRPr="00970765">
        <w:rPr>
          <w:noProof w:val="0"/>
        </w:rPr>
        <w:fldChar w:fldCharType="end"/>
      </w:r>
      <w:bookmarkEnd w:id="245"/>
      <w:r w:rsidRPr="00970765">
        <w:rPr>
          <w:noProof w:val="0"/>
        </w:rPr>
        <w:t xml:space="preserve"> – Графіки перехідних процесів при тестуванні системи керування швидкістю Rexroth (</w:t>
      </w:r>
      <w:r w:rsidRPr="00970765">
        <w:rPr>
          <w:noProof w:val="0"/>
          <w:position w:val="-12"/>
        </w:rPr>
        <w:object w:dxaOrig="1860" w:dyaOrig="360">
          <v:shape id="_x0000_i1223" type="#_x0000_t75" style="width:91.5pt;height:18.75pt" o:ole="">
            <v:imagedata r:id="rId435" o:title=""/>
          </v:shape>
          <o:OLEObject Type="Embed" ProgID="Equation.DSMT4" ShapeID="_x0000_i1223" DrawAspect="Content" ObjectID="_1605943447" r:id="rId436"/>
        </w:object>
      </w:r>
      <w:r w:rsidRPr="00970765">
        <w:rPr>
          <w:noProof w:val="0"/>
        </w:rPr>
        <w:t>)</w:t>
      </w:r>
    </w:p>
    <w:p w:rsidR="000F70E1" w:rsidRPr="00970765" w:rsidRDefault="000F70E1" w:rsidP="000F70E1">
      <w:pPr>
        <w:pStyle w:val="diplomapictures"/>
        <w:rPr>
          <w:noProof w:val="0"/>
        </w:rPr>
      </w:pPr>
      <w:r w:rsidRPr="00970765">
        <w:rPr>
          <w:lang w:val="ru-RU"/>
        </w:rPr>
        <w:lastRenderedPageBreak/>
        <w:drawing>
          <wp:inline distT="0" distB="0" distL="0" distR="0" wp14:anchorId="1F47FCC8" wp14:editId="27B946AB">
            <wp:extent cx="5219065" cy="324783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437">
                      <a:extLst>
                        <a:ext uri="{28A0092B-C50C-407E-A947-70E740481C1C}">
                          <a14:useLocalDpi xmlns:a14="http://schemas.microsoft.com/office/drawing/2010/main" val="0"/>
                        </a:ext>
                      </a:extLst>
                    </a:blip>
                    <a:srcRect t="5717" b="11192"/>
                    <a:stretch/>
                  </pic:blipFill>
                  <pic:spPr bwMode="auto">
                    <a:xfrm>
                      <a:off x="0" y="0"/>
                      <a:ext cx="5220000" cy="3248416"/>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09D8E8F0" wp14:editId="616CF85B">
            <wp:extent cx="5219700" cy="32861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38">
                      <a:extLst>
                        <a:ext uri="{28A0092B-C50C-407E-A947-70E740481C1C}">
                          <a14:useLocalDpi xmlns:a14="http://schemas.microsoft.com/office/drawing/2010/main" val="0"/>
                        </a:ext>
                      </a:extLst>
                    </a:blip>
                    <a:srcRect t="5360" b="10587"/>
                    <a:stretch/>
                  </pic:blipFill>
                  <pic:spPr bwMode="auto">
                    <a:xfrm>
                      <a:off x="0" y="0"/>
                      <a:ext cx="5220000" cy="3286314"/>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2C80AB9A" wp14:editId="5F44060A">
            <wp:extent cx="5219700" cy="1598244"/>
            <wp:effectExtent l="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439">
                      <a:extLst>
                        <a:ext uri="{28A0092B-C50C-407E-A947-70E740481C1C}">
                          <a14:useLocalDpi xmlns:a14="http://schemas.microsoft.com/office/drawing/2010/main" val="0"/>
                        </a:ext>
                      </a:extLst>
                    </a:blip>
                    <a:srcRect t="5118" b="53991"/>
                    <a:stretch/>
                  </pic:blipFill>
                  <pic:spPr bwMode="auto">
                    <a:xfrm>
                      <a:off x="0" y="0"/>
                      <a:ext cx="5220000" cy="1598336"/>
                    </a:xfrm>
                    <a:prstGeom prst="rect">
                      <a:avLst/>
                    </a:prstGeom>
                    <a:noFill/>
                    <a:ln>
                      <a:noFill/>
                    </a:ln>
                    <a:extLst>
                      <a:ext uri="{53640926-AAD7-44D8-BBD7-CCE9431645EC}">
                        <a14:shadowObscured xmlns:a14="http://schemas.microsoft.com/office/drawing/2010/main"/>
                      </a:ext>
                    </a:extLst>
                  </pic:spPr>
                </pic:pic>
              </a:graphicData>
            </a:graphic>
          </wp:inline>
        </w:drawing>
      </w:r>
    </w:p>
    <w:p w:rsidR="000F70E1" w:rsidRPr="00970765" w:rsidRDefault="000F70E1" w:rsidP="000F70E1">
      <w:pPr>
        <w:pStyle w:val="diplomapictures"/>
        <w:rPr>
          <w:noProof w:val="0"/>
        </w:rPr>
      </w:pPr>
      <w:bookmarkStart w:id="246" w:name="_Ref532025023"/>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5</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15</w:t>
      </w:r>
      <w:r w:rsidRPr="00970765">
        <w:rPr>
          <w:noProof w:val="0"/>
        </w:rPr>
        <w:fldChar w:fldCharType="end"/>
      </w:r>
      <w:bookmarkEnd w:id="246"/>
      <w:r w:rsidRPr="00970765">
        <w:rPr>
          <w:noProof w:val="0"/>
        </w:rPr>
        <w:t xml:space="preserve"> – Графіки перехідних процесів при моделюванні системи керування швидкістю Rexroth (</w:t>
      </w:r>
      <w:r w:rsidRPr="00970765">
        <w:rPr>
          <w:noProof w:val="0"/>
          <w:position w:val="-12"/>
        </w:rPr>
        <w:object w:dxaOrig="1820" w:dyaOrig="360">
          <v:shape id="_x0000_i1224" type="#_x0000_t75" style="width:90pt;height:18.75pt" o:ole="">
            <v:imagedata r:id="rId422" o:title=""/>
          </v:shape>
          <o:OLEObject Type="Embed" ProgID="Equation.DSMT4" ShapeID="_x0000_i1224" DrawAspect="Content" ObjectID="_1605943448" r:id="rId440"/>
        </w:object>
      </w:r>
      <w:r w:rsidRPr="00970765">
        <w:rPr>
          <w:noProof w:val="0"/>
        </w:rPr>
        <w:t>)</w:t>
      </w:r>
    </w:p>
    <w:p w:rsidR="000F70E1" w:rsidRPr="00970765" w:rsidRDefault="000F70E1" w:rsidP="000F70E1">
      <w:pPr>
        <w:pStyle w:val="diplomapictures"/>
        <w:rPr>
          <w:noProof w:val="0"/>
        </w:rPr>
      </w:pPr>
      <w:r w:rsidRPr="00970765">
        <w:rPr>
          <w:lang w:val="ru-RU"/>
        </w:rPr>
        <w:lastRenderedPageBreak/>
        <w:drawing>
          <wp:inline distT="0" distB="0" distL="0" distR="0" wp14:anchorId="4FA89854" wp14:editId="11E8C189">
            <wp:extent cx="5219700" cy="331331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441">
                      <a:extLst>
                        <a:ext uri="{28A0092B-C50C-407E-A947-70E740481C1C}">
                          <a14:useLocalDpi xmlns:a14="http://schemas.microsoft.com/office/drawing/2010/main" val="0"/>
                        </a:ext>
                      </a:extLst>
                    </a:blip>
                    <a:srcRect t="5406" b="9843"/>
                    <a:stretch/>
                  </pic:blipFill>
                  <pic:spPr bwMode="auto">
                    <a:xfrm>
                      <a:off x="0" y="0"/>
                      <a:ext cx="5220000" cy="3313500"/>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29555147" wp14:editId="491BE696">
            <wp:extent cx="5219550" cy="3312795"/>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442">
                      <a:extLst>
                        <a:ext uri="{28A0092B-C50C-407E-A947-70E740481C1C}">
                          <a14:useLocalDpi xmlns:a14="http://schemas.microsoft.com/office/drawing/2010/main" val="0"/>
                        </a:ext>
                      </a:extLst>
                    </a:blip>
                    <a:srcRect t="4873" b="10375"/>
                    <a:stretch/>
                  </pic:blipFill>
                  <pic:spPr bwMode="auto">
                    <a:xfrm>
                      <a:off x="0" y="0"/>
                      <a:ext cx="5220000" cy="3313081"/>
                    </a:xfrm>
                    <a:prstGeom prst="rect">
                      <a:avLst/>
                    </a:prstGeom>
                    <a:noFill/>
                    <a:ln>
                      <a:noFill/>
                    </a:ln>
                    <a:extLst>
                      <a:ext uri="{53640926-AAD7-44D8-BBD7-CCE9431645EC}">
                        <a14:shadowObscured xmlns:a14="http://schemas.microsoft.com/office/drawing/2010/main"/>
                      </a:ext>
                    </a:extLst>
                  </pic:spPr>
                </pic:pic>
              </a:graphicData>
            </a:graphic>
          </wp:inline>
        </w:drawing>
      </w:r>
      <w:r w:rsidRPr="00970765">
        <w:rPr>
          <w:lang w:val="ru-RU"/>
        </w:rPr>
        <w:drawing>
          <wp:inline distT="0" distB="0" distL="0" distR="0" wp14:anchorId="4E69E182" wp14:editId="4EFD09F9">
            <wp:extent cx="5219192" cy="1588135"/>
            <wp:effectExtent l="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43">
                      <a:extLst>
                        <a:ext uri="{28A0092B-C50C-407E-A947-70E740481C1C}">
                          <a14:useLocalDpi xmlns:a14="http://schemas.microsoft.com/office/drawing/2010/main" val="0"/>
                        </a:ext>
                      </a:extLst>
                    </a:blip>
                    <a:srcRect t="5117" b="54257"/>
                    <a:stretch/>
                  </pic:blipFill>
                  <pic:spPr bwMode="auto">
                    <a:xfrm>
                      <a:off x="0" y="0"/>
                      <a:ext cx="5220000" cy="1588381"/>
                    </a:xfrm>
                    <a:prstGeom prst="rect">
                      <a:avLst/>
                    </a:prstGeom>
                    <a:noFill/>
                    <a:ln>
                      <a:noFill/>
                    </a:ln>
                    <a:extLst>
                      <a:ext uri="{53640926-AAD7-44D8-BBD7-CCE9431645EC}">
                        <a14:shadowObscured xmlns:a14="http://schemas.microsoft.com/office/drawing/2010/main"/>
                      </a:ext>
                    </a:extLst>
                  </pic:spPr>
                </pic:pic>
              </a:graphicData>
            </a:graphic>
          </wp:inline>
        </w:drawing>
      </w:r>
    </w:p>
    <w:p w:rsidR="000F70E1" w:rsidRPr="00970765" w:rsidRDefault="000F70E1" w:rsidP="000F70E1">
      <w:pPr>
        <w:pStyle w:val="diplomapictures"/>
        <w:rPr>
          <w:noProof w:val="0"/>
        </w:rPr>
      </w:pPr>
      <w:bookmarkStart w:id="247" w:name="_Ref532025243"/>
      <w:r w:rsidRPr="00970765">
        <w:rPr>
          <w:noProof w:val="0"/>
        </w:rPr>
        <w:t xml:space="preserve">Рисунок </w:t>
      </w:r>
      <w:r w:rsidRPr="00970765">
        <w:rPr>
          <w:noProof w:val="0"/>
        </w:rPr>
        <w:fldChar w:fldCharType="begin"/>
      </w:r>
      <w:r w:rsidRPr="00970765">
        <w:rPr>
          <w:noProof w:val="0"/>
        </w:rPr>
        <w:instrText xml:space="preserve"> STYLEREF 1 \s </w:instrText>
      </w:r>
      <w:r w:rsidRPr="00970765">
        <w:rPr>
          <w:noProof w:val="0"/>
        </w:rPr>
        <w:fldChar w:fldCharType="separate"/>
      </w:r>
      <w:r>
        <w:t>5</w:t>
      </w:r>
      <w:r w:rsidRPr="00970765">
        <w:rPr>
          <w:noProof w:val="0"/>
        </w:rPr>
        <w:fldChar w:fldCharType="end"/>
      </w:r>
      <w:r w:rsidRPr="00970765">
        <w:rPr>
          <w:noProof w:val="0"/>
        </w:rPr>
        <w:t>.</w:t>
      </w:r>
      <w:r w:rsidRPr="00970765">
        <w:rPr>
          <w:noProof w:val="0"/>
        </w:rPr>
        <w:fldChar w:fldCharType="begin"/>
      </w:r>
      <w:r w:rsidRPr="00970765">
        <w:rPr>
          <w:noProof w:val="0"/>
        </w:rPr>
        <w:instrText xml:space="preserve"> SEQ Figure \* ARABIC \s 1 </w:instrText>
      </w:r>
      <w:r w:rsidRPr="00970765">
        <w:rPr>
          <w:noProof w:val="0"/>
        </w:rPr>
        <w:fldChar w:fldCharType="separate"/>
      </w:r>
      <w:r>
        <w:t>16</w:t>
      </w:r>
      <w:r w:rsidRPr="00970765">
        <w:rPr>
          <w:noProof w:val="0"/>
        </w:rPr>
        <w:fldChar w:fldCharType="end"/>
      </w:r>
      <w:bookmarkEnd w:id="247"/>
      <w:r w:rsidRPr="00970765">
        <w:rPr>
          <w:noProof w:val="0"/>
        </w:rPr>
        <w:t xml:space="preserve"> – Графіки перехідних процесів при моделюванні системи керування швидкістю Rexroth (</w:t>
      </w:r>
      <w:r w:rsidRPr="00970765">
        <w:rPr>
          <w:noProof w:val="0"/>
          <w:position w:val="-12"/>
        </w:rPr>
        <w:object w:dxaOrig="1860" w:dyaOrig="360">
          <v:shape id="_x0000_i1225" type="#_x0000_t75" style="width:91.5pt;height:18.75pt" o:ole="">
            <v:imagedata r:id="rId444" o:title=""/>
          </v:shape>
          <o:OLEObject Type="Embed" ProgID="Equation.DSMT4" ShapeID="_x0000_i1225" DrawAspect="Content" ObjectID="_1605943449" r:id="rId445"/>
        </w:object>
      </w:r>
      <w:r w:rsidRPr="00970765">
        <w:rPr>
          <w:noProof w:val="0"/>
        </w:rPr>
        <w:t>)</w:t>
      </w:r>
    </w:p>
    <w:p w:rsidR="000F70E1" w:rsidRPr="00970765" w:rsidRDefault="000F70E1" w:rsidP="000F70E1">
      <w:pPr>
        <w:pStyle w:val="chapterconclusion"/>
      </w:pPr>
      <w:r w:rsidRPr="00970765">
        <w:lastRenderedPageBreak/>
        <w:t>ВИСНОВКИ ДО РОЗДІЛУ 5</w:t>
      </w:r>
    </w:p>
    <w:p w:rsidR="000F70E1" w:rsidRPr="00970765" w:rsidRDefault="000F70E1" w:rsidP="000F70E1">
      <w:pPr>
        <w:pStyle w:val="1"/>
      </w:pPr>
      <w:r w:rsidRPr="00970765">
        <w:t xml:space="preserve">В результаті повномасштабних тестів синхронного електроприводу та навантажувального агрегату на експериментальній установці та математичного моделювання встановлено структуру електромеханічного об’єкту та визначені його параметри. Доведено, що дана система приводу повинна розглядатися як двомасова. </w:t>
      </w:r>
    </w:p>
    <w:p w:rsidR="000F70E1" w:rsidRPr="00970765" w:rsidRDefault="000F70E1" w:rsidP="000F70E1">
      <w:pPr>
        <w:pStyle w:val="1"/>
      </w:pPr>
      <w:r w:rsidRPr="00970765">
        <w:t xml:space="preserve">Додатково було порівняно логарифмічні амплітудно-частотні та фазо-частотні характеристики контуру швидкості, які можна отримати засобами Rexroth (експериментально) та промоделювавши дану систему (ЛАЧХ та ЛФЧХ по точках). </w:t>
      </w:r>
    </w:p>
    <w:p w:rsidR="000F70E1" w:rsidRPr="00970765" w:rsidRDefault="000F70E1" w:rsidP="000F70E1">
      <w:pPr>
        <w:pStyle w:val="1"/>
      </w:pPr>
      <w:r w:rsidRPr="00970765">
        <w:t xml:space="preserve">Засобами математичного моделювання та експериментального тестування було встановлено основні параметри механічної частини електроприводу. Високий ступінь співпадіння результатів, отриманих експериментально та при моделюванні свідчить про те, що представлена модель цілком підходить для моделювання електромеханічних процесів і враховує всі основні параметри, що впливають на характер цих процесів. </w:t>
      </w:r>
    </w:p>
    <w:p w:rsidR="000F70E1" w:rsidRPr="00970765" w:rsidRDefault="000F70E1" w:rsidP="000F70E1">
      <w:pPr>
        <w:spacing w:after="0" w:line="360" w:lineRule="auto"/>
        <w:jc w:val="both"/>
        <w:rPr>
          <w:rFonts w:cs="Times New Roman"/>
          <w:szCs w:val="28"/>
        </w:rPr>
      </w:pPr>
      <w:r w:rsidRPr="00970765">
        <w:rPr>
          <w:rFonts w:cs="Times New Roman"/>
          <w:szCs w:val="28"/>
        </w:rPr>
        <w:t xml:space="preserve">В даному розділі представлено результати математичного моделювання систем керування кутовою швидкістю синхронного двигуна а також представлено результати експериментального дослідження цих же систем. </w:t>
      </w:r>
    </w:p>
    <w:p w:rsidR="000F70E1" w:rsidRPr="00970765" w:rsidRDefault="000F70E1" w:rsidP="000F70E1">
      <w:pPr>
        <w:spacing w:after="0" w:line="360" w:lineRule="auto"/>
        <w:jc w:val="both"/>
        <w:rPr>
          <w:rFonts w:cs="Times New Roman"/>
          <w:szCs w:val="28"/>
        </w:rPr>
      </w:pPr>
      <w:r w:rsidRPr="00970765">
        <w:rPr>
          <w:rFonts w:cs="Times New Roman"/>
          <w:szCs w:val="28"/>
        </w:rPr>
        <w:t>Наведено результати тестування систем регулювання швидкістю з ПІ та П регулятором.</w:t>
      </w:r>
    </w:p>
    <w:p w:rsidR="000F70E1" w:rsidRPr="00970765" w:rsidRDefault="000F70E1" w:rsidP="000F70E1">
      <w:pPr>
        <w:spacing w:after="0" w:line="360" w:lineRule="auto"/>
        <w:jc w:val="both"/>
        <w:rPr>
          <w:rFonts w:cs="Times New Roman"/>
          <w:szCs w:val="28"/>
        </w:rPr>
      </w:pPr>
      <w:r w:rsidRPr="00970765">
        <w:rPr>
          <w:rFonts w:cs="Times New Roman"/>
          <w:szCs w:val="28"/>
        </w:rPr>
        <w:t xml:space="preserve">Результати, отримані при моделюванні та при експерименті, з високою точністю співпадають, що свідчить про те, що обраний структура систем векторного керування швидкістю та положенням співпадає з тією структурою, що використовується провідними світовими виробниками електроприводів, а, отже, дана система приводу цілком підходить для використанні її у навчальному процесі а також для подальшої наукової роботи, а за допомогою моделі, що використовувалася, можна досліджувати поведінку системи при аварійних режимах та при різних налаштуваннях контурів керування. </w:t>
      </w:r>
    </w:p>
    <w:p w:rsidR="000F70E1" w:rsidRPr="00970765" w:rsidRDefault="000F70E1" w:rsidP="000F70E1">
      <w:pPr>
        <w:rPr>
          <w:rFonts w:eastAsia="Times New Roman" w:cs="Times New Roman"/>
        </w:rPr>
      </w:pPr>
      <w:r w:rsidRPr="00970765">
        <w:br w:type="page"/>
      </w:r>
    </w:p>
    <w:p w:rsidR="000F70E1" w:rsidRPr="00970765" w:rsidRDefault="000F70E1" w:rsidP="000F70E1">
      <w:pPr>
        <w:pStyle w:val="Heading1"/>
        <w:numPr>
          <w:ilvl w:val="0"/>
          <w:numId w:val="37"/>
        </w:numPr>
        <w:spacing w:before="480" w:after="240"/>
        <w:jc w:val="center"/>
      </w:pPr>
      <w:bookmarkStart w:id="248" w:name="_Toc451865811"/>
      <w:bookmarkStart w:id="249" w:name="_Toc452048240"/>
      <w:bookmarkStart w:id="250" w:name="_Toc532032284"/>
      <w:r w:rsidRPr="00970765">
        <w:lastRenderedPageBreak/>
        <w:t>Розроблення стартап-проект</w:t>
      </w:r>
      <w:bookmarkEnd w:id="248"/>
      <w:bookmarkEnd w:id="249"/>
      <w:r w:rsidRPr="00970765">
        <w:t>у</w:t>
      </w:r>
      <w:bookmarkEnd w:id="250"/>
    </w:p>
    <w:p w:rsidR="000F70E1" w:rsidRPr="00970765" w:rsidRDefault="000F70E1" w:rsidP="000F70E1">
      <w:pPr>
        <w:pStyle w:val="1"/>
      </w:pPr>
      <w:r w:rsidRPr="00970765">
        <w:t>Розроблений та описаний лабораторний стенд для дослідження двомасових електромеханічних систем з пружнім механічним зв’язком на основі синхронного двигуна на базі керуючо-перетворювального пристрою INDRADRIVE C можливо фізично реалізувати, налаштувати та впровадити як продукцію (товар) масового виробництва для подальшого використання у навчальних цілях. Використання лабораторної установки такого роду надасть змогу підвищити рівень знань студентів спеціальності автоматизація електромеханічних систем та електропривод. Цей розділ представить маркетингові аспекти створення подібного стартап-проекту. Опис ідеї товару, його переваги та недоліки представлені у табл. 6.1-6.2.</w:t>
      </w:r>
    </w:p>
    <w:p w:rsidR="000F70E1" w:rsidRPr="00970765" w:rsidRDefault="000F70E1" w:rsidP="000F70E1">
      <w:pPr>
        <w:pStyle w:val="tablecaption"/>
        <w:keepNext/>
      </w:pPr>
      <w:r w:rsidRPr="00970765">
        <w:t>Таблиця 6.1 – Опис ідеї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56"/>
        <w:gridCol w:w="3017"/>
        <w:gridCol w:w="3064"/>
      </w:tblGrid>
      <w:tr w:rsidR="000F70E1" w:rsidRPr="00970765" w:rsidTr="003320C8">
        <w:trPr>
          <w:jc w:val="center"/>
        </w:trPr>
        <w:tc>
          <w:tcPr>
            <w:tcW w:w="3156" w:type="dxa"/>
            <w:vAlign w:val="center"/>
          </w:tcPr>
          <w:p w:rsidR="000F70E1" w:rsidRPr="00970765" w:rsidRDefault="000F70E1" w:rsidP="003320C8">
            <w:pPr>
              <w:pStyle w:val="tabletextstyle"/>
              <w:keepNext/>
              <w:rPr>
                <w:rFonts w:eastAsia="Calibri"/>
              </w:rPr>
            </w:pPr>
            <w:r w:rsidRPr="00970765">
              <w:rPr>
                <w:rFonts w:eastAsia="Calibri"/>
              </w:rPr>
              <w:t>Зміст ідеї</w:t>
            </w:r>
          </w:p>
        </w:tc>
        <w:tc>
          <w:tcPr>
            <w:tcW w:w="3017" w:type="dxa"/>
            <w:vAlign w:val="center"/>
          </w:tcPr>
          <w:p w:rsidR="000F70E1" w:rsidRPr="00970765" w:rsidRDefault="000F70E1" w:rsidP="003320C8">
            <w:pPr>
              <w:pStyle w:val="tabletextstyle"/>
              <w:keepNext/>
              <w:rPr>
                <w:rFonts w:eastAsia="Calibri"/>
              </w:rPr>
            </w:pPr>
            <w:r w:rsidRPr="00970765">
              <w:rPr>
                <w:rFonts w:eastAsia="Calibri"/>
              </w:rPr>
              <w:t>Напрямки застосування</w:t>
            </w:r>
          </w:p>
        </w:tc>
        <w:tc>
          <w:tcPr>
            <w:tcW w:w="3064" w:type="dxa"/>
            <w:vAlign w:val="center"/>
          </w:tcPr>
          <w:p w:rsidR="000F70E1" w:rsidRPr="00970765" w:rsidRDefault="000F70E1" w:rsidP="003320C8">
            <w:pPr>
              <w:pStyle w:val="tabletextstyle"/>
              <w:keepNext/>
              <w:rPr>
                <w:rFonts w:eastAsia="Calibri"/>
              </w:rPr>
            </w:pPr>
            <w:r w:rsidRPr="00970765">
              <w:rPr>
                <w:rFonts w:eastAsia="Calibri"/>
              </w:rPr>
              <w:t>Вигоди для користувача</w:t>
            </w:r>
          </w:p>
        </w:tc>
      </w:tr>
      <w:tr w:rsidR="000F70E1" w:rsidRPr="00970765" w:rsidTr="003320C8">
        <w:trPr>
          <w:jc w:val="center"/>
        </w:trPr>
        <w:tc>
          <w:tcPr>
            <w:tcW w:w="3156" w:type="dxa"/>
            <w:vMerge w:val="restart"/>
          </w:tcPr>
          <w:p w:rsidR="000F70E1" w:rsidRPr="00970765" w:rsidRDefault="000F70E1" w:rsidP="003320C8">
            <w:pPr>
              <w:pStyle w:val="tabletextstyle"/>
              <w:rPr>
                <w:rFonts w:eastAsia="Calibri"/>
              </w:rPr>
            </w:pPr>
            <w:r w:rsidRPr="00970765">
              <w:rPr>
                <w:rFonts w:eastAsia="Calibri"/>
              </w:rPr>
              <w:t xml:space="preserve">Практична реалізація виробництва, наладка та впровадження установки для </w:t>
            </w:r>
            <w:r w:rsidRPr="00970765">
              <w:t>для дослідження двомасових електромеханічних систем з пружнім механічним зв’язком.</w:t>
            </w:r>
          </w:p>
        </w:tc>
        <w:tc>
          <w:tcPr>
            <w:tcW w:w="3017" w:type="dxa"/>
          </w:tcPr>
          <w:p w:rsidR="000F70E1" w:rsidRPr="00970765" w:rsidRDefault="000F70E1" w:rsidP="003320C8">
            <w:pPr>
              <w:pStyle w:val="tabletextstyle"/>
              <w:rPr>
                <w:rFonts w:eastAsia="Calibri"/>
              </w:rPr>
            </w:pPr>
            <w:r w:rsidRPr="00970765">
              <w:rPr>
                <w:rFonts w:eastAsia="Calibri"/>
              </w:rPr>
              <w:t>1. Застосування у навчальних цілях у вищих навчальних закладах.</w:t>
            </w:r>
          </w:p>
        </w:tc>
        <w:tc>
          <w:tcPr>
            <w:tcW w:w="3064" w:type="dxa"/>
          </w:tcPr>
          <w:p w:rsidR="000F70E1" w:rsidRPr="00970765" w:rsidRDefault="000F70E1" w:rsidP="003320C8">
            <w:pPr>
              <w:pStyle w:val="tabletextstyle"/>
              <w:rPr>
                <w:rFonts w:eastAsia="Calibri"/>
              </w:rPr>
            </w:pPr>
            <w:r w:rsidRPr="00970765">
              <w:rPr>
                <w:rFonts w:eastAsia="Calibri"/>
              </w:rPr>
              <w:t>Підвищення рівня знань у галузі складних електромеханічних систем студентів закладів вищої освіти.</w:t>
            </w:r>
          </w:p>
        </w:tc>
      </w:tr>
      <w:tr w:rsidR="000F70E1" w:rsidRPr="00970765" w:rsidTr="003320C8">
        <w:trPr>
          <w:jc w:val="center"/>
        </w:trPr>
        <w:tc>
          <w:tcPr>
            <w:tcW w:w="3156" w:type="dxa"/>
            <w:vMerge/>
          </w:tcPr>
          <w:p w:rsidR="000F70E1" w:rsidRPr="00970765" w:rsidRDefault="000F70E1" w:rsidP="003320C8">
            <w:pPr>
              <w:pStyle w:val="tabletextstyle"/>
              <w:rPr>
                <w:rFonts w:eastAsia="Calibri"/>
              </w:rPr>
            </w:pPr>
          </w:p>
        </w:tc>
        <w:tc>
          <w:tcPr>
            <w:tcW w:w="3017" w:type="dxa"/>
          </w:tcPr>
          <w:p w:rsidR="000F70E1" w:rsidRPr="00970765" w:rsidRDefault="000F70E1" w:rsidP="003320C8">
            <w:pPr>
              <w:pStyle w:val="tabletextstyle"/>
              <w:rPr>
                <w:rFonts w:eastAsia="Calibri"/>
              </w:rPr>
            </w:pPr>
            <w:r w:rsidRPr="00970765">
              <w:rPr>
                <w:rFonts w:eastAsia="Calibri"/>
              </w:rPr>
              <w:t>2. Застосування у навчальних цілях для підвищення кваліфікації спеціалістів на виробництві</w:t>
            </w:r>
          </w:p>
        </w:tc>
        <w:tc>
          <w:tcPr>
            <w:tcW w:w="3064" w:type="dxa"/>
          </w:tcPr>
          <w:p w:rsidR="000F70E1" w:rsidRPr="00970765" w:rsidRDefault="000F70E1" w:rsidP="003320C8">
            <w:pPr>
              <w:pStyle w:val="tabletextstyle"/>
              <w:rPr>
                <w:rFonts w:eastAsia="Calibri"/>
              </w:rPr>
            </w:pPr>
            <w:r w:rsidRPr="00970765">
              <w:rPr>
                <w:rFonts w:eastAsia="Calibri"/>
              </w:rPr>
              <w:t>Підвищення рівня знань у галузі складних електромеханічних систем працівників підприємств.</w:t>
            </w:r>
          </w:p>
        </w:tc>
      </w:tr>
    </w:tbl>
    <w:p w:rsidR="000F70E1" w:rsidRPr="00970765" w:rsidRDefault="000F70E1" w:rsidP="000F70E1">
      <w:pPr>
        <w:spacing w:after="0" w:line="360" w:lineRule="auto"/>
        <w:ind w:firstLine="709"/>
        <w:jc w:val="right"/>
        <w:rPr>
          <w:rFonts w:eastAsia="Times New Roman" w:cs="Times New Roman"/>
        </w:rPr>
      </w:pPr>
    </w:p>
    <w:p w:rsidR="000F70E1" w:rsidRPr="00970765" w:rsidRDefault="000F70E1" w:rsidP="000F70E1">
      <w:pPr>
        <w:keepNext/>
        <w:spacing w:after="0" w:line="360" w:lineRule="auto"/>
        <w:ind w:firstLine="709"/>
        <w:jc w:val="right"/>
        <w:rPr>
          <w:rFonts w:eastAsia="Times New Roman" w:cs="Times New Roman"/>
        </w:rPr>
      </w:pPr>
      <w:r w:rsidRPr="00970765">
        <w:rPr>
          <w:rFonts w:eastAsia="Times New Roman" w:cs="Times New Roman"/>
        </w:rPr>
        <w:t>Таблиця 6.2 – Визначення сильних, слабких та сильних ідей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773"/>
        <w:gridCol w:w="1080"/>
        <w:gridCol w:w="1080"/>
        <w:gridCol w:w="1080"/>
        <w:gridCol w:w="1080"/>
        <w:gridCol w:w="995"/>
        <w:gridCol w:w="1134"/>
        <w:gridCol w:w="751"/>
      </w:tblGrid>
      <w:tr w:rsidR="000F70E1" w:rsidRPr="00970765" w:rsidTr="003320C8">
        <w:tc>
          <w:tcPr>
            <w:tcW w:w="567" w:type="dxa"/>
            <w:vMerge w:val="restart"/>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xml:space="preserve">№ </w:t>
            </w:r>
            <w:r w:rsidRPr="00970765">
              <w:rPr>
                <w:rFonts w:eastAsia="Calibri" w:cs="Times New Roman"/>
                <w:i/>
                <w:szCs w:val="28"/>
                <w:lang w:eastAsia="ru-RU"/>
              </w:rPr>
              <w:br/>
              <w:t>п/п</w:t>
            </w:r>
          </w:p>
        </w:tc>
        <w:tc>
          <w:tcPr>
            <w:tcW w:w="1773" w:type="dxa"/>
            <w:vMerge w:val="restart"/>
            <w:vAlign w:val="center"/>
          </w:tcPr>
          <w:p w:rsidR="000F70E1" w:rsidRPr="00970765" w:rsidRDefault="000F70E1" w:rsidP="003320C8">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Техніко-економічні характеристики ідеї</w:t>
            </w:r>
          </w:p>
        </w:tc>
        <w:tc>
          <w:tcPr>
            <w:tcW w:w="4320" w:type="dxa"/>
            <w:gridSpan w:val="4"/>
            <w:vAlign w:val="center"/>
          </w:tcPr>
          <w:p w:rsidR="000F70E1" w:rsidRPr="00970765" w:rsidRDefault="000F70E1" w:rsidP="003320C8">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(потенційні) товари/концепції конкурентів</w:t>
            </w:r>
          </w:p>
        </w:tc>
        <w:tc>
          <w:tcPr>
            <w:tcW w:w="995" w:type="dxa"/>
            <w:vMerge w:val="restart"/>
            <w:vAlign w:val="center"/>
          </w:tcPr>
          <w:p w:rsidR="000F70E1" w:rsidRPr="00970765" w:rsidRDefault="000F70E1" w:rsidP="003320C8">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 xml:space="preserve">W </w:t>
            </w:r>
            <w:r w:rsidRPr="00970765">
              <w:rPr>
                <w:rFonts w:eastAsia="Calibri" w:cs="Times New Roman"/>
                <w:i/>
                <w:szCs w:val="28"/>
                <w:lang w:eastAsia="ru-RU"/>
              </w:rPr>
              <w:br/>
              <w:t>(слабка сторона)</w:t>
            </w:r>
          </w:p>
        </w:tc>
        <w:tc>
          <w:tcPr>
            <w:tcW w:w="1134" w:type="dxa"/>
            <w:vMerge w:val="restart"/>
            <w:vAlign w:val="center"/>
          </w:tcPr>
          <w:p w:rsidR="000F70E1" w:rsidRPr="00970765" w:rsidRDefault="000F70E1" w:rsidP="003320C8">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 xml:space="preserve">N </w:t>
            </w:r>
            <w:r w:rsidRPr="00970765">
              <w:rPr>
                <w:rFonts w:eastAsia="Calibri" w:cs="Times New Roman"/>
                <w:i/>
                <w:szCs w:val="28"/>
                <w:lang w:eastAsia="ru-RU"/>
              </w:rPr>
              <w:br/>
              <w:t>(нейтральна сторона)</w:t>
            </w:r>
          </w:p>
        </w:tc>
        <w:tc>
          <w:tcPr>
            <w:tcW w:w="751" w:type="dxa"/>
            <w:vMerge w:val="restart"/>
            <w:vAlign w:val="center"/>
          </w:tcPr>
          <w:p w:rsidR="000F70E1" w:rsidRPr="00970765" w:rsidRDefault="000F70E1" w:rsidP="003320C8">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 xml:space="preserve">S </w:t>
            </w:r>
            <w:r w:rsidRPr="00970765">
              <w:rPr>
                <w:rFonts w:eastAsia="Calibri" w:cs="Times New Roman"/>
                <w:i/>
                <w:szCs w:val="28"/>
                <w:lang w:eastAsia="ru-RU"/>
              </w:rPr>
              <w:br/>
              <w:t>(сильна сторона)</w:t>
            </w:r>
          </w:p>
        </w:tc>
      </w:tr>
      <w:tr w:rsidR="000F70E1" w:rsidRPr="00970765" w:rsidTr="003320C8">
        <w:tc>
          <w:tcPr>
            <w:tcW w:w="567" w:type="dxa"/>
            <w:vMerge/>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p>
        </w:tc>
        <w:tc>
          <w:tcPr>
            <w:tcW w:w="1773" w:type="dxa"/>
            <w:vMerge/>
            <w:vAlign w:val="center"/>
          </w:tcPr>
          <w:p w:rsidR="000F70E1" w:rsidRPr="00970765" w:rsidRDefault="000F70E1" w:rsidP="003320C8">
            <w:pPr>
              <w:keepNext/>
              <w:numPr>
                <w:ilvl w:val="12"/>
                <w:numId w:val="0"/>
              </w:numPr>
              <w:spacing w:after="0" w:line="240" w:lineRule="auto"/>
              <w:ind w:left="-57" w:right="-57"/>
              <w:jc w:val="center"/>
              <w:rPr>
                <w:rFonts w:eastAsia="Calibri" w:cs="Times New Roman"/>
                <w:i/>
                <w:szCs w:val="28"/>
                <w:lang w:eastAsia="ru-RU"/>
              </w:rPr>
            </w:pPr>
          </w:p>
        </w:tc>
        <w:tc>
          <w:tcPr>
            <w:tcW w:w="1080" w:type="dxa"/>
            <w:vAlign w:val="center"/>
          </w:tcPr>
          <w:p w:rsidR="000F70E1" w:rsidRPr="00970765" w:rsidRDefault="000F70E1" w:rsidP="003320C8">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 xml:space="preserve">Мій </w:t>
            </w:r>
            <w:r w:rsidRPr="00970765">
              <w:rPr>
                <w:rFonts w:eastAsia="Calibri" w:cs="Times New Roman"/>
                <w:i/>
                <w:szCs w:val="28"/>
                <w:lang w:eastAsia="ru-RU"/>
              </w:rPr>
              <w:br/>
              <w:t>проект</w:t>
            </w:r>
          </w:p>
        </w:tc>
        <w:tc>
          <w:tcPr>
            <w:tcW w:w="1080" w:type="dxa"/>
            <w:vAlign w:val="center"/>
          </w:tcPr>
          <w:p w:rsidR="000F70E1" w:rsidRPr="00970765" w:rsidRDefault="000F70E1" w:rsidP="003320C8">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Конкурент1</w:t>
            </w:r>
          </w:p>
        </w:tc>
        <w:tc>
          <w:tcPr>
            <w:tcW w:w="1080" w:type="dxa"/>
            <w:vAlign w:val="center"/>
          </w:tcPr>
          <w:p w:rsidR="000F70E1" w:rsidRPr="00970765" w:rsidRDefault="000F70E1" w:rsidP="003320C8">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Конкурент2</w:t>
            </w:r>
          </w:p>
        </w:tc>
        <w:tc>
          <w:tcPr>
            <w:tcW w:w="1080" w:type="dxa"/>
            <w:vAlign w:val="center"/>
          </w:tcPr>
          <w:p w:rsidR="000F70E1" w:rsidRPr="00970765" w:rsidRDefault="000F70E1" w:rsidP="003320C8">
            <w:pPr>
              <w:keepNext/>
              <w:numPr>
                <w:ilvl w:val="12"/>
                <w:numId w:val="0"/>
              </w:numPr>
              <w:spacing w:after="0" w:line="240" w:lineRule="auto"/>
              <w:ind w:left="-57" w:right="-57"/>
              <w:jc w:val="center"/>
              <w:rPr>
                <w:rFonts w:eastAsia="Calibri" w:cs="Times New Roman"/>
                <w:i/>
                <w:szCs w:val="28"/>
                <w:lang w:eastAsia="ru-RU"/>
              </w:rPr>
            </w:pPr>
            <w:r w:rsidRPr="00970765">
              <w:rPr>
                <w:rFonts w:eastAsia="Calibri" w:cs="Times New Roman"/>
                <w:i/>
                <w:szCs w:val="28"/>
                <w:lang w:eastAsia="ru-RU"/>
              </w:rPr>
              <w:t>Конку-рент3</w:t>
            </w:r>
          </w:p>
        </w:tc>
        <w:tc>
          <w:tcPr>
            <w:tcW w:w="995" w:type="dxa"/>
            <w:vMerge/>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p>
        </w:tc>
        <w:tc>
          <w:tcPr>
            <w:tcW w:w="1134" w:type="dxa"/>
            <w:vMerge/>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p>
        </w:tc>
        <w:tc>
          <w:tcPr>
            <w:tcW w:w="751" w:type="dxa"/>
            <w:vMerge/>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p>
        </w:tc>
      </w:tr>
      <w:tr w:rsidR="000F70E1" w:rsidRPr="00970765" w:rsidTr="003320C8">
        <w:tc>
          <w:tcPr>
            <w:tcW w:w="567" w:type="dxa"/>
          </w:tcPr>
          <w:p w:rsidR="000F70E1" w:rsidRPr="00970765" w:rsidRDefault="000F70E1" w:rsidP="003320C8">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t>1.</w:t>
            </w:r>
          </w:p>
        </w:tc>
        <w:tc>
          <w:tcPr>
            <w:tcW w:w="1773"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Можливість дослідження статичних електромеханічних </w:t>
            </w:r>
            <w:r w:rsidRPr="00970765">
              <w:rPr>
                <w:rFonts w:eastAsia="Calibri" w:cs="Times New Roman"/>
                <w:szCs w:val="28"/>
                <w:lang w:eastAsia="ru-RU"/>
              </w:rPr>
              <w:lastRenderedPageBreak/>
              <w:t>характеристик СДПМ</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lastRenderedPageBreak/>
              <w:t>Так</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995" w:type="dxa"/>
          </w:tcPr>
          <w:p w:rsidR="000F70E1" w:rsidRPr="00970765" w:rsidRDefault="000F70E1" w:rsidP="003320C8">
            <w:pPr>
              <w:numPr>
                <w:ilvl w:val="12"/>
                <w:numId w:val="0"/>
              </w:numPr>
              <w:spacing w:after="0" w:line="360" w:lineRule="auto"/>
              <w:jc w:val="both"/>
              <w:rPr>
                <w:rFonts w:eastAsia="Calibri" w:cs="Times New Roman"/>
                <w:szCs w:val="28"/>
                <w:lang w:eastAsia="ru-RU"/>
              </w:rPr>
            </w:pPr>
          </w:p>
        </w:tc>
        <w:tc>
          <w:tcPr>
            <w:tcW w:w="1134" w:type="dxa"/>
          </w:tcPr>
          <w:p w:rsidR="000F70E1" w:rsidRPr="00970765" w:rsidRDefault="000F70E1" w:rsidP="003320C8">
            <w:pPr>
              <w:numPr>
                <w:ilvl w:val="12"/>
                <w:numId w:val="0"/>
              </w:numPr>
              <w:spacing w:after="0" w:line="360" w:lineRule="auto"/>
              <w:jc w:val="both"/>
              <w:rPr>
                <w:rFonts w:eastAsia="Calibri" w:cs="Times New Roman"/>
                <w:szCs w:val="28"/>
                <w:lang w:eastAsia="ru-RU"/>
              </w:rPr>
            </w:pPr>
          </w:p>
        </w:tc>
        <w:tc>
          <w:tcPr>
            <w:tcW w:w="751"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r>
      <w:tr w:rsidR="000F70E1" w:rsidRPr="00970765" w:rsidTr="003320C8">
        <w:tc>
          <w:tcPr>
            <w:tcW w:w="567" w:type="dxa"/>
          </w:tcPr>
          <w:p w:rsidR="000F70E1" w:rsidRPr="00970765" w:rsidRDefault="000F70E1" w:rsidP="003320C8">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lastRenderedPageBreak/>
              <w:t>2.</w:t>
            </w:r>
          </w:p>
        </w:tc>
        <w:tc>
          <w:tcPr>
            <w:tcW w:w="1773"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Можливість дослідження динамічних характеристик СДПМ</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995" w:type="dxa"/>
          </w:tcPr>
          <w:p w:rsidR="000F70E1" w:rsidRPr="00970765" w:rsidRDefault="000F70E1" w:rsidP="003320C8">
            <w:pPr>
              <w:numPr>
                <w:ilvl w:val="12"/>
                <w:numId w:val="0"/>
              </w:numPr>
              <w:spacing w:after="0" w:line="360" w:lineRule="auto"/>
              <w:jc w:val="both"/>
              <w:rPr>
                <w:rFonts w:eastAsia="Calibri" w:cs="Times New Roman"/>
                <w:szCs w:val="28"/>
                <w:lang w:eastAsia="ru-RU"/>
              </w:rPr>
            </w:pPr>
          </w:p>
        </w:tc>
        <w:tc>
          <w:tcPr>
            <w:tcW w:w="1134"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c>
          <w:tcPr>
            <w:tcW w:w="751" w:type="dxa"/>
          </w:tcPr>
          <w:p w:rsidR="000F70E1" w:rsidRPr="00970765" w:rsidRDefault="000F70E1" w:rsidP="003320C8">
            <w:pPr>
              <w:numPr>
                <w:ilvl w:val="12"/>
                <w:numId w:val="0"/>
              </w:numPr>
              <w:spacing w:after="0" w:line="360" w:lineRule="auto"/>
              <w:jc w:val="both"/>
              <w:rPr>
                <w:rFonts w:eastAsia="Calibri" w:cs="Times New Roman"/>
                <w:szCs w:val="28"/>
                <w:lang w:eastAsia="ru-RU"/>
              </w:rPr>
            </w:pPr>
          </w:p>
        </w:tc>
      </w:tr>
      <w:tr w:rsidR="000F70E1" w:rsidRPr="00970765" w:rsidTr="003320C8">
        <w:tc>
          <w:tcPr>
            <w:tcW w:w="567" w:type="dxa"/>
          </w:tcPr>
          <w:p w:rsidR="000F70E1" w:rsidRPr="00970765" w:rsidRDefault="000F70E1" w:rsidP="003320C8">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t>3.</w:t>
            </w:r>
          </w:p>
        </w:tc>
        <w:tc>
          <w:tcPr>
            <w:tcW w:w="1773"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Можливість дослідження двомасових систем з пружнім зв’язком</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995" w:type="dxa"/>
          </w:tcPr>
          <w:p w:rsidR="000F70E1" w:rsidRPr="00970765" w:rsidRDefault="000F70E1" w:rsidP="003320C8">
            <w:pPr>
              <w:numPr>
                <w:ilvl w:val="12"/>
                <w:numId w:val="0"/>
              </w:numPr>
              <w:spacing w:after="0" w:line="360" w:lineRule="auto"/>
              <w:jc w:val="both"/>
              <w:rPr>
                <w:rFonts w:eastAsia="Calibri" w:cs="Times New Roman"/>
                <w:szCs w:val="28"/>
                <w:lang w:eastAsia="ru-RU"/>
              </w:rPr>
            </w:pPr>
          </w:p>
        </w:tc>
        <w:tc>
          <w:tcPr>
            <w:tcW w:w="1134" w:type="dxa"/>
          </w:tcPr>
          <w:p w:rsidR="000F70E1" w:rsidRPr="00970765" w:rsidRDefault="000F70E1" w:rsidP="003320C8">
            <w:pPr>
              <w:numPr>
                <w:ilvl w:val="12"/>
                <w:numId w:val="0"/>
              </w:numPr>
              <w:spacing w:after="0" w:line="360" w:lineRule="auto"/>
              <w:jc w:val="both"/>
              <w:rPr>
                <w:rFonts w:eastAsia="Calibri" w:cs="Times New Roman"/>
                <w:szCs w:val="28"/>
                <w:lang w:eastAsia="ru-RU"/>
              </w:rPr>
            </w:pPr>
          </w:p>
        </w:tc>
        <w:tc>
          <w:tcPr>
            <w:tcW w:w="751"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r>
      <w:tr w:rsidR="000F70E1" w:rsidRPr="00970765" w:rsidTr="003320C8">
        <w:tc>
          <w:tcPr>
            <w:tcW w:w="567" w:type="dxa"/>
          </w:tcPr>
          <w:p w:rsidR="000F70E1" w:rsidRPr="00970765" w:rsidRDefault="000F70E1" w:rsidP="003320C8">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t>4.</w:t>
            </w:r>
          </w:p>
        </w:tc>
        <w:tc>
          <w:tcPr>
            <w:tcW w:w="1773"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Безпровідне налаштування</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Ні</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Так</w:t>
            </w:r>
          </w:p>
        </w:tc>
        <w:tc>
          <w:tcPr>
            <w:tcW w:w="995"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c>
          <w:tcPr>
            <w:tcW w:w="1134" w:type="dxa"/>
          </w:tcPr>
          <w:p w:rsidR="000F70E1" w:rsidRPr="00970765" w:rsidRDefault="000F70E1" w:rsidP="003320C8">
            <w:pPr>
              <w:numPr>
                <w:ilvl w:val="12"/>
                <w:numId w:val="0"/>
              </w:numPr>
              <w:spacing w:after="0" w:line="360" w:lineRule="auto"/>
              <w:jc w:val="both"/>
              <w:rPr>
                <w:rFonts w:eastAsia="Calibri" w:cs="Times New Roman"/>
                <w:szCs w:val="28"/>
                <w:lang w:eastAsia="ru-RU"/>
              </w:rPr>
            </w:pPr>
          </w:p>
        </w:tc>
        <w:tc>
          <w:tcPr>
            <w:tcW w:w="751" w:type="dxa"/>
          </w:tcPr>
          <w:p w:rsidR="000F70E1" w:rsidRPr="00970765" w:rsidRDefault="000F70E1" w:rsidP="003320C8">
            <w:pPr>
              <w:numPr>
                <w:ilvl w:val="12"/>
                <w:numId w:val="0"/>
              </w:numPr>
              <w:spacing w:after="0" w:line="360" w:lineRule="auto"/>
              <w:jc w:val="both"/>
              <w:rPr>
                <w:rFonts w:eastAsia="Calibri" w:cs="Times New Roman"/>
                <w:szCs w:val="28"/>
                <w:lang w:eastAsia="ru-RU"/>
              </w:rPr>
            </w:pPr>
          </w:p>
        </w:tc>
      </w:tr>
      <w:tr w:rsidR="000F70E1" w:rsidRPr="00970765" w:rsidTr="003320C8">
        <w:tc>
          <w:tcPr>
            <w:tcW w:w="567" w:type="dxa"/>
          </w:tcPr>
          <w:p w:rsidR="000F70E1" w:rsidRPr="00970765" w:rsidRDefault="000F70E1" w:rsidP="003320C8">
            <w:pPr>
              <w:numPr>
                <w:ilvl w:val="12"/>
                <w:numId w:val="0"/>
              </w:numPr>
              <w:spacing w:after="0" w:line="360" w:lineRule="auto"/>
              <w:rPr>
                <w:rFonts w:eastAsia="Calibri" w:cs="Times New Roman"/>
                <w:szCs w:val="28"/>
                <w:lang w:eastAsia="ru-RU"/>
              </w:rPr>
            </w:pPr>
            <w:r w:rsidRPr="00970765">
              <w:rPr>
                <w:rFonts w:eastAsia="Calibri" w:cs="Times New Roman"/>
                <w:szCs w:val="28"/>
                <w:lang w:eastAsia="ru-RU"/>
              </w:rPr>
              <w:t>5.</w:t>
            </w:r>
          </w:p>
        </w:tc>
        <w:tc>
          <w:tcPr>
            <w:tcW w:w="1773"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Собівартість</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Висока</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Низька</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Низька</w:t>
            </w:r>
          </w:p>
        </w:tc>
        <w:tc>
          <w:tcPr>
            <w:tcW w:w="10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Висока</w:t>
            </w:r>
          </w:p>
        </w:tc>
        <w:tc>
          <w:tcPr>
            <w:tcW w:w="995" w:type="dxa"/>
          </w:tcPr>
          <w:p w:rsidR="000F70E1" w:rsidRPr="00970765" w:rsidRDefault="000F70E1" w:rsidP="003320C8">
            <w:pPr>
              <w:numPr>
                <w:ilvl w:val="12"/>
                <w:numId w:val="0"/>
              </w:numPr>
              <w:spacing w:after="0" w:line="360" w:lineRule="auto"/>
              <w:jc w:val="both"/>
              <w:rPr>
                <w:rFonts w:eastAsia="Calibri" w:cs="Times New Roman"/>
                <w:szCs w:val="28"/>
                <w:lang w:eastAsia="ru-RU"/>
              </w:rPr>
            </w:pPr>
          </w:p>
        </w:tc>
        <w:tc>
          <w:tcPr>
            <w:tcW w:w="1134"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w:t>
            </w:r>
          </w:p>
        </w:tc>
        <w:tc>
          <w:tcPr>
            <w:tcW w:w="751" w:type="dxa"/>
          </w:tcPr>
          <w:p w:rsidR="000F70E1" w:rsidRPr="00970765" w:rsidRDefault="000F70E1" w:rsidP="003320C8">
            <w:pPr>
              <w:numPr>
                <w:ilvl w:val="12"/>
                <w:numId w:val="0"/>
              </w:numPr>
              <w:spacing w:after="0" w:line="360" w:lineRule="auto"/>
              <w:jc w:val="both"/>
              <w:rPr>
                <w:rFonts w:eastAsia="Calibri" w:cs="Times New Roman"/>
                <w:szCs w:val="28"/>
                <w:lang w:eastAsia="ru-RU"/>
              </w:rPr>
            </w:pPr>
          </w:p>
        </w:tc>
      </w:tr>
    </w:tbl>
    <w:p w:rsidR="000F70E1" w:rsidRPr="00970765" w:rsidRDefault="000F70E1" w:rsidP="000F70E1">
      <w:pPr>
        <w:pStyle w:val="1"/>
      </w:pPr>
    </w:p>
    <w:p w:rsidR="000F70E1" w:rsidRPr="00970765" w:rsidRDefault="000F70E1" w:rsidP="000F70E1">
      <w:pPr>
        <w:pStyle w:val="1"/>
      </w:pPr>
      <w:r w:rsidRPr="00970765">
        <w:t>На основі проведеного аналізу переваг та недоліків потенційного проекту можливо оцінити його конкурентоспроможність.</w:t>
      </w:r>
    </w:p>
    <w:p w:rsidR="000F70E1" w:rsidRPr="00970765" w:rsidRDefault="000F70E1" w:rsidP="000F70E1">
      <w:pPr>
        <w:pStyle w:val="1"/>
      </w:pPr>
      <w:r w:rsidRPr="00970765">
        <w:t>Для реалізації ідеї проекту проведено аудит технології створення товару, результати якого занесені в табл. 6.3.</w:t>
      </w:r>
    </w:p>
    <w:p w:rsidR="000F70E1" w:rsidRPr="00970765" w:rsidRDefault="000F70E1" w:rsidP="000F70E1">
      <w:pPr>
        <w:pStyle w:val="tablecaption"/>
        <w:keepNext/>
      </w:pPr>
      <w:r w:rsidRPr="00970765">
        <w:t>Таблиця 6.3 – Технологічна здійсненність ідеї 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820"/>
        <w:gridCol w:w="2496"/>
        <w:gridCol w:w="2505"/>
        <w:gridCol w:w="2145"/>
      </w:tblGrid>
      <w:tr w:rsidR="000F70E1" w:rsidRPr="00970765" w:rsidTr="003320C8">
        <w:tc>
          <w:tcPr>
            <w:tcW w:w="574"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82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Ідея проекту</w:t>
            </w:r>
          </w:p>
        </w:tc>
        <w:tc>
          <w:tcPr>
            <w:tcW w:w="2496"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Технології її реалізації</w:t>
            </w:r>
          </w:p>
        </w:tc>
        <w:tc>
          <w:tcPr>
            <w:tcW w:w="2505"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Наявність технологій</w:t>
            </w:r>
          </w:p>
        </w:tc>
        <w:tc>
          <w:tcPr>
            <w:tcW w:w="2145"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Доступність технологій</w:t>
            </w:r>
          </w:p>
        </w:tc>
      </w:tr>
      <w:tr w:rsidR="000F70E1" w:rsidRPr="00970765" w:rsidTr="003320C8">
        <w:tc>
          <w:tcPr>
            <w:tcW w:w="574" w:type="dxa"/>
            <w:vMerge w:val="restart"/>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1820" w:type="dxa"/>
            <w:vMerge w:val="restart"/>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Виробництво</w:t>
            </w:r>
          </w:p>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установки </w:t>
            </w:r>
          </w:p>
        </w:tc>
        <w:tc>
          <w:tcPr>
            <w:tcW w:w="2496" w:type="dxa"/>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Збірка з вже існуючих елементів</w:t>
            </w:r>
          </w:p>
        </w:tc>
        <w:tc>
          <w:tcPr>
            <w:tcW w:w="2505" w:type="dxa"/>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Наявна</w:t>
            </w:r>
          </w:p>
        </w:tc>
        <w:tc>
          <w:tcPr>
            <w:tcW w:w="2145" w:type="dxa"/>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Доступна</w:t>
            </w:r>
          </w:p>
        </w:tc>
      </w:tr>
      <w:tr w:rsidR="000F70E1" w:rsidRPr="00970765" w:rsidTr="003320C8">
        <w:tc>
          <w:tcPr>
            <w:tcW w:w="574" w:type="dxa"/>
            <w:vMerge/>
          </w:tcPr>
          <w:p w:rsidR="000F70E1" w:rsidRPr="00970765" w:rsidRDefault="000F70E1" w:rsidP="003320C8">
            <w:pPr>
              <w:numPr>
                <w:ilvl w:val="12"/>
                <w:numId w:val="0"/>
              </w:numPr>
              <w:spacing w:after="0" w:line="240" w:lineRule="auto"/>
              <w:jc w:val="both"/>
              <w:rPr>
                <w:rFonts w:eastAsia="Calibri" w:cs="Times New Roman"/>
                <w:szCs w:val="28"/>
                <w:lang w:eastAsia="ru-RU"/>
              </w:rPr>
            </w:pPr>
          </w:p>
        </w:tc>
        <w:tc>
          <w:tcPr>
            <w:tcW w:w="1820" w:type="dxa"/>
            <w:vMerge/>
          </w:tcPr>
          <w:p w:rsidR="000F70E1" w:rsidRPr="00970765" w:rsidRDefault="000F70E1" w:rsidP="003320C8">
            <w:pPr>
              <w:numPr>
                <w:ilvl w:val="12"/>
                <w:numId w:val="0"/>
              </w:numPr>
              <w:spacing w:after="0" w:line="240" w:lineRule="auto"/>
              <w:jc w:val="both"/>
              <w:rPr>
                <w:rFonts w:eastAsia="Calibri" w:cs="Times New Roman"/>
                <w:szCs w:val="28"/>
                <w:lang w:eastAsia="ru-RU"/>
              </w:rPr>
            </w:pPr>
          </w:p>
        </w:tc>
        <w:tc>
          <w:tcPr>
            <w:tcW w:w="2496"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Збірка з власно створених елементів</w:t>
            </w:r>
          </w:p>
        </w:tc>
        <w:tc>
          <w:tcPr>
            <w:tcW w:w="2505"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Необхідно розробити</w:t>
            </w:r>
          </w:p>
        </w:tc>
        <w:tc>
          <w:tcPr>
            <w:tcW w:w="2145"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Недоступна</w:t>
            </w:r>
          </w:p>
        </w:tc>
      </w:tr>
      <w:tr w:rsidR="000F70E1" w:rsidRPr="00970765" w:rsidTr="003320C8">
        <w:tc>
          <w:tcPr>
            <w:tcW w:w="574" w:type="dxa"/>
            <w:vMerge w:val="restart"/>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1820" w:type="dxa"/>
            <w:vMerge w:val="restart"/>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Наладка установки</w:t>
            </w:r>
          </w:p>
        </w:tc>
        <w:tc>
          <w:tcPr>
            <w:tcW w:w="2496"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Інструкції для самостійної наладки</w:t>
            </w:r>
          </w:p>
        </w:tc>
        <w:tc>
          <w:tcPr>
            <w:tcW w:w="2505"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Необхідно доробити</w:t>
            </w:r>
          </w:p>
        </w:tc>
        <w:tc>
          <w:tcPr>
            <w:tcW w:w="2145"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Доступна</w:t>
            </w:r>
          </w:p>
        </w:tc>
      </w:tr>
      <w:tr w:rsidR="000F70E1" w:rsidRPr="00970765" w:rsidTr="003320C8">
        <w:tc>
          <w:tcPr>
            <w:tcW w:w="574" w:type="dxa"/>
            <w:vMerge/>
          </w:tcPr>
          <w:p w:rsidR="000F70E1" w:rsidRPr="00970765" w:rsidRDefault="000F70E1" w:rsidP="003320C8">
            <w:pPr>
              <w:numPr>
                <w:ilvl w:val="12"/>
                <w:numId w:val="0"/>
              </w:numPr>
              <w:spacing w:after="0" w:line="240" w:lineRule="auto"/>
              <w:jc w:val="both"/>
              <w:rPr>
                <w:rFonts w:eastAsia="Calibri" w:cs="Times New Roman"/>
                <w:szCs w:val="28"/>
                <w:lang w:eastAsia="ru-RU"/>
              </w:rPr>
            </w:pPr>
          </w:p>
        </w:tc>
        <w:tc>
          <w:tcPr>
            <w:tcW w:w="1820" w:type="dxa"/>
            <w:vMerge/>
          </w:tcPr>
          <w:p w:rsidR="000F70E1" w:rsidRPr="00970765" w:rsidRDefault="000F70E1" w:rsidP="003320C8">
            <w:pPr>
              <w:numPr>
                <w:ilvl w:val="12"/>
                <w:numId w:val="0"/>
              </w:numPr>
              <w:spacing w:after="0" w:line="240" w:lineRule="auto"/>
              <w:jc w:val="both"/>
              <w:rPr>
                <w:rFonts w:eastAsia="Calibri" w:cs="Times New Roman"/>
                <w:szCs w:val="28"/>
                <w:lang w:eastAsia="ru-RU"/>
              </w:rPr>
            </w:pPr>
          </w:p>
        </w:tc>
        <w:tc>
          <w:tcPr>
            <w:tcW w:w="2496"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Наладка спеціалістами</w:t>
            </w:r>
          </w:p>
        </w:tc>
        <w:tc>
          <w:tcPr>
            <w:tcW w:w="2505"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Не наявна</w:t>
            </w:r>
          </w:p>
        </w:tc>
        <w:tc>
          <w:tcPr>
            <w:tcW w:w="2145"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Доступна</w:t>
            </w:r>
          </w:p>
        </w:tc>
      </w:tr>
      <w:tr w:rsidR="000F70E1" w:rsidRPr="00970765" w:rsidTr="003320C8">
        <w:tc>
          <w:tcPr>
            <w:tcW w:w="9540" w:type="dxa"/>
            <w:gridSpan w:val="5"/>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Обрана технологія реалізації ідеї проекту: збірка продукту з вже існуючих елементів та наладка самостійно, оскільки такі технології є наявними та доступними, та можуть виконуватися розробником проекту.</w:t>
            </w:r>
          </w:p>
        </w:tc>
      </w:tr>
    </w:tbl>
    <w:p w:rsidR="000F70E1" w:rsidRPr="00970765" w:rsidRDefault="000F70E1" w:rsidP="000F70E1">
      <w:pPr>
        <w:spacing w:before="120" w:after="0" w:line="360" w:lineRule="auto"/>
        <w:ind w:firstLine="709"/>
        <w:jc w:val="both"/>
        <w:rPr>
          <w:rFonts w:eastAsia="Times New Roman" w:cs="Times New Roman"/>
        </w:rPr>
      </w:pPr>
      <w:r w:rsidRPr="00970765">
        <w:rPr>
          <w:rFonts w:eastAsia="Times New Roman" w:cs="Times New Roman"/>
        </w:rPr>
        <w:t>Аналіз ринкових можливостей запуску проекту представлено у табл. 6.4-6.13.</w:t>
      </w:r>
    </w:p>
    <w:p w:rsidR="000F70E1" w:rsidRPr="00970765" w:rsidRDefault="000F70E1" w:rsidP="000F70E1">
      <w:pPr>
        <w:keepNext/>
        <w:spacing w:after="0" w:line="360" w:lineRule="auto"/>
        <w:ind w:firstLine="709"/>
        <w:jc w:val="right"/>
        <w:rPr>
          <w:rFonts w:eastAsia="Times New Roman" w:cs="Times New Roman"/>
        </w:rPr>
      </w:pPr>
      <w:r w:rsidRPr="00970765">
        <w:rPr>
          <w:rFonts w:eastAsia="Times New Roman" w:cs="Times New Roman"/>
        </w:rPr>
        <w:t>Таблиця 6.4 – Попередня характеристика ринку 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5783"/>
        <w:gridCol w:w="2877"/>
      </w:tblGrid>
      <w:tr w:rsidR="000F70E1" w:rsidRPr="00970765" w:rsidTr="003320C8">
        <w:tc>
          <w:tcPr>
            <w:tcW w:w="88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5783"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Показники стану ринку (найменування)</w:t>
            </w:r>
          </w:p>
        </w:tc>
        <w:tc>
          <w:tcPr>
            <w:tcW w:w="2877"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Характеристика</w:t>
            </w:r>
          </w:p>
        </w:tc>
      </w:tr>
      <w:tr w:rsidR="000F70E1" w:rsidRPr="00970765" w:rsidTr="003320C8">
        <w:tc>
          <w:tcPr>
            <w:tcW w:w="880" w:type="dxa"/>
          </w:tcPr>
          <w:p w:rsidR="000F70E1" w:rsidRPr="00970765" w:rsidRDefault="000F70E1" w:rsidP="003320C8">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1</w:t>
            </w:r>
          </w:p>
        </w:tc>
        <w:tc>
          <w:tcPr>
            <w:tcW w:w="5783" w:type="dxa"/>
          </w:tcPr>
          <w:p w:rsidR="000F70E1" w:rsidRPr="00970765" w:rsidRDefault="000F70E1" w:rsidP="003320C8">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Кількість головних гравців, од</w:t>
            </w:r>
          </w:p>
        </w:tc>
        <w:tc>
          <w:tcPr>
            <w:tcW w:w="2877" w:type="dxa"/>
          </w:tcPr>
          <w:p w:rsidR="000F70E1" w:rsidRPr="00970765" w:rsidRDefault="000F70E1" w:rsidP="003320C8">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3</w:t>
            </w:r>
          </w:p>
        </w:tc>
      </w:tr>
      <w:tr w:rsidR="000F70E1" w:rsidRPr="00970765" w:rsidTr="003320C8">
        <w:tc>
          <w:tcPr>
            <w:tcW w:w="880" w:type="dxa"/>
          </w:tcPr>
          <w:p w:rsidR="000F70E1" w:rsidRPr="00970765" w:rsidRDefault="000F70E1" w:rsidP="003320C8">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2</w:t>
            </w:r>
          </w:p>
        </w:tc>
        <w:tc>
          <w:tcPr>
            <w:tcW w:w="5783" w:type="dxa"/>
          </w:tcPr>
          <w:p w:rsidR="000F70E1" w:rsidRPr="00970765" w:rsidRDefault="000F70E1" w:rsidP="003320C8">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Загальний обсяг продаж, грн/ум. Од</w:t>
            </w:r>
          </w:p>
        </w:tc>
        <w:tc>
          <w:tcPr>
            <w:tcW w:w="2877" w:type="dxa"/>
          </w:tcPr>
          <w:p w:rsidR="000F70E1" w:rsidRPr="00970765" w:rsidRDefault="000F70E1" w:rsidP="003320C8">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54 000</w:t>
            </w:r>
          </w:p>
        </w:tc>
      </w:tr>
      <w:tr w:rsidR="000F70E1" w:rsidRPr="00970765" w:rsidTr="003320C8">
        <w:tc>
          <w:tcPr>
            <w:tcW w:w="8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3</w:t>
            </w:r>
          </w:p>
        </w:tc>
        <w:tc>
          <w:tcPr>
            <w:tcW w:w="5783"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Динаміка ринку (якісна оцінка)</w:t>
            </w:r>
          </w:p>
        </w:tc>
        <w:tc>
          <w:tcPr>
            <w:tcW w:w="2877"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Зростає</w:t>
            </w:r>
          </w:p>
        </w:tc>
      </w:tr>
      <w:tr w:rsidR="000F70E1" w:rsidRPr="00970765" w:rsidTr="003320C8">
        <w:tc>
          <w:tcPr>
            <w:tcW w:w="8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4</w:t>
            </w:r>
          </w:p>
        </w:tc>
        <w:tc>
          <w:tcPr>
            <w:tcW w:w="5783"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Наявність обмежень для входу (вказати характер обмежень)</w:t>
            </w:r>
          </w:p>
        </w:tc>
        <w:tc>
          <w:tcPr>
            <w:tcW w:w="2877"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Немає</w:t>
            </w:r>
          </w:p>
        </w:tc>
      </w:tr>
      <w:tr w:rsidR="000F70E1" w:rsidRPr="00970765" w:rsidTr="003320C8">
        <w:tc>
          <w:tcPr>
            <w:tcW w:w="8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5</w:t>
            </w:r>
          </w:p>
        </w:tc>
        <w:tc>
          <w:tcPr>
            <w:tcW w:w="5783"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Специфічні вимоги до стандартизації та сертифікації</w:t>
            </w:r>
          </w:p>
        </w:tc>
        <w:tc>
          <w:tcPr>
            <w:tcW w:w="2877"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Немає</w:t>
            </w:r>
          </w:p>
        </w:tc>
      </w:tr>
      <w:tr w:rsidR="000F70E1" w:rsidRPr="00970765" w:rsidTr="003320C8">
        <w:tc>
          <w:tcPr>
            <w:tcW w:w="8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lastRenderedPageBreak/>
              <w:t>6</w:t>
            </w:r>
          </w:p>
        </w:tc>
        <w:tc>
          <w:tcPr>
            <w:tcW w:w="5783"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Середня норма рентабельності в галузі (або по ринку), %</w:t>
            </w:r>
          </w:p>
        </w:tc>
        <w:tc>
          <w:tcPr>
            <w:tcW w:w="2877"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ARR=15.1%</w:t>
            </w:r>
          </w:p>
        </w:tc>
      </w:tr>
    </w:tbl>
    <w:p w:rsidR="000F70E1" w:rsidRPr="00970765" w:rsidRDefault="000F70E1" w:rsidP="000F70E1">
      <w:pPr>
        <w:ind w:left="567"/>
      </w:pPr>
    </w:p>
    <w:p w:rsidR="000F70E1" w:rsidRPr="00970765" w:rsidRDefault="000F70E1" w:rsidP="000F70E1">
      <w:pPr>
        <w:keepNext/>
        <w:spacing w:before="120" w:after="0" w:line="360" w:lineRule="auto"/>
        <w:ind w:firstLine="709"/>
        <w:jc w:val="right"/>
        <w:rPr>
          <w:rFonts w:eastAsia="Times New Roman" w:cs="Times New Roman"/>
        </w:rPr>
      </w:pPr>
      <w:r w:rsidRPr="00970765">
        <w:rPr>
          <w:rFonts w:eastAsia="Times New Roman" w:cs="Times New Roman"/>
        </w:rPr>
        <w:t>Таблиця 6.5 – Характеристика потенційних клієнтів стартап-проекту</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0"/>
        <w:gridCol w:w="1902"/>
        <w:gridCol w:w="2182"/>
        <w:gridCol w:w="2257"/>
        <w:gridCol w:w="2305"/>
      </w:tblGrid>
      <w:tr w:rsidR="000F70E1" w:rsidRPr="00970765" w:rsidTr="003320C8">
        <w:tc>
          <w:tcPr>
            <w:tcW w:w="88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902"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Потреба, що формує ринок</w:t>
            </w:r>
          </w:p>
        </w:tc>
        <w:tc>
          <w:tcPr>
            <w:tcW w:w="2182"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Цільова аудиторія (цільові сегменти ринку)</w:t>
            </w:r>
          </w:p>
        </w:tc>
        <w:tc>
          <w:tcPr>
            <w:tcW w:w="2257"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Відмінності у поведінці різних потенційних цільових груп клієнтів</w:t>
            </w:r>
          </w:p>
        </w:tc>
        <w:tc>
          <w:tcPr>
            <w:tcW w:w="2305"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Вимоги споживачів до товару</w:t>
            </w:r>
          </w:p>
        </w:tc>
      </w:tr>
      <w:tr w:rsidR="000F70E1" w:rsidRPr="00970765" w:rsidTr="003320C8">
        <w:tc>
          <w:tcPr>
            <w:tcW w:w="880"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1.</w:t>
            </w:r>
          </w:p>
        </w:tc>
        <w:tc>
          <w:tcPr>
            <w:tcW w:w="1902"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Необхідно підвищити рівень кваліфікації спеціалістів у галузі ЕП</w:t>
            </w:r>
          </w:p>
        </w:tc>
        <w:tc>
          <w:tcPr>
            <w:tcW w:w="2182"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Заклади вищої освіти з підготовки спеціалістів у галузі ЕП.</w:t>
            </w:r>
          </w:p>
        </w:tc>
        <w:tc>
          <w:tcPr>
            <w:tcW w:w="2257"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Цільова група не має обмежень, окрім наявності необхідних коштів</w:t>
            </w:r>
          </w:p>
        </w:tc>
        <w:tc>
          <w:tcPr>
            <w:tcW w:w="2305" w:type="dxa"/>
          </w:tcPr>
          <w:p w:rsidR="000F70E1" w:rsidRPr="00970765" w:rsidRDefault="000F70E1" w:rsidP="003320C8">
            <w:pPr>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Споживач має забезпечити наладку спеціалістами товару</w:t>
            </w:r>
          </w:p>
        </w:tc>
      </w:tr>
    </w:tbl>
    <w:p w:rsidR="000F70E1" w:rsidRPr="00970765" w:rsidRDefault="000F70E1" w:rsidP="000F70E1">
      <w:pPr>
        <w:spacing w:before="120" w:after="0" w:line="360" w:lineRule="auto"/>
        <w:ind w:firstLine="709"/>
        <w:jc w:val="right"/>
        <w:rPr>
          <w:rFonts w:eastAsia="Times New Roman" w:cs="Times New Roman"/>
        </w:rPr>
      </w:pPr>
    </w:p>
    <w:p w:rsidR="000F70E1" w:rsidRPr="00970765" w:rsidRDefault="000F70E1" w:rsidP="000F70E1">
      <w:pPr>
        <w:keepNext/>
        <w:spacing w:before="120" w:after="0" w:line="360" w:lineRule="auto"/>
        <w:ind w:firstLine="709"/>
        <w:jc w:val="right"/>
        <w:rPr>
          <w:rFonts w:eastAsia="Times New Roman" w:cs="Times New Roman"/>
        </w:rPr>
      </w:pPr>
      <w:r w:rsidRPr="00970765">
        <w:rPr>
          <w:rFonts w:eastAsia="Times New Roman" w:cs="Times New Roman"/>
        </w:rPr>
        <w:t>Таблиця 6.6 – Фактори загроз</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658"/>
        <w:gridCol w:w="2834"/>
        <w:gridCol w:w="3474"/>
      </w:tblGrid>
      <w:tr w:rsidR="000F70E1" w:rsidRPr="00970765" w:rsidTr="003320C8">
        <w:tc>
          <w:tcPr>
            <w:tcW w:w="574"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658"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w:t>
            </w:r>
          </w:p>
        </w:tc>
        <w:tc>
          <w:tcPr>
            <w:tcW w:w="2834"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Зміст загрози</w:t>
            </w:r>
          </w:p>
        </w:tc>
        <w:tc>
          <w:tcPr>
            <w:tcW w:w="3474"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Можлива реакція компанії</w:t>
            </w:r>
          </w:p>
        </w:tc>
      </w:tr>
      <w:tr w:rsidR="000F70E1" w:rsidRPr="00970765" w:rsidTr="003320C8">
        <w:tc>
          <w:tcPr>
            <w:tcW w:w="574" w:type="dxa"/>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658" w:type="dxa"/>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Конкуренція</w:t>
            </w:r>
          </w:p>
        </w:tc>
        <w:tc>
          <w:tcPr>
            <w:tcW w:w="2834" w:type="dxa"/>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Наявність великих компаній на ринку</w:t>
            </w:r>
          </w:p>
        </w:tc>
        <w:tc>
          <w:tcPr>
            <w:tcW w:w="3474" w:type="dxa"/>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Розширення рекламної кампанії або пропозиція вже існуючій великій компанії купити ідею проекту.</w:t>
            </w:r>
          </w:p>
        </w:tc>
      </w:tr>
      <w:tr w:rsidR="000F70E1" w:rsidRPr="00970765" w:rsidTr="003320C8">
        <w:tc>
          <w:tcPr>
            <w:tcW w:w="574"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2658"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Вартість</w:t>
            </w:r>
          </w:p>
        </w:tc>
        <w:tc>
          <w:tcPr>
            <w:tcW w:w="2834"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Висока вартість реалізації запропонованого товару</w:t>
            </w:r>
          </w:p>
        </w:tc>
        <w:tc>
          <w:tcPr>
            <w:tcW w:w="3474"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Знаходження можливостей використання альтернативних елементів за нижчою собівартості при реалізації оцінювача.</w:t>
            </w:r>
          </w:p>
        </w:tc>
      </w:tr>
    </w:tbl>
    <w:p w:rsidR="000F70E1" w:rsidRPr="00970765" w:rsidRDefault="000F70E1" w:rsidP="000F70E1">
      <w:pPr>
        <w:spacing w:before="120" w:after="0" w:line="360" w:lineRule="auto"/>
        <w:ind w:firstLine="709"/>
        <w:jc w:val="right"/>
        <w:rPr>
          <w:rFonts w:eastAsia="Times New Roman" w:cs="Times New Roman"/>
        </w:rPr>
      </w:pPr>
    </w:p>
    <w:p w:rsidR="000F70E1" w:rsidRPr="00970765" w:rsidRDefault="000F70E1" w:rsidP="000F70E1">
      <w:pPr>
        <w:keepNext/>
        <w:spacing w:before="120" w:after="0" w:line="360" w:lineRule="auto"/>
        <w:ind w:firstLine="709"/>
        <w:jc w:val="right"/>
        <w:rPr>
          <w:rFonts w:eastAsia="Times New Roman" w:cs="Times New Roman"/>
        </w:rPr>
      </w:pPr>
      <w:r w:rsidRPr="00970765">
        <w:rPr>
          <w:rFonts w:eastAsia="Times New Roman" w:cs="Times New Roman"/>
        </w:rPr>
        <w:t>Таблиця 6.7 – Фактори можливостей</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471"/>
        <w:gridCol w:w="2696"/>
        <w:gridCol w:w="3785"/>
      </w:tblGrid>
      <w:tr w:rsidR="000F70E1" w:rsidRPr="00970765" w:rsidTr="003320C8">
        <w:tc>
          <w:tcPr>
            <w:tcW w:w="574"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471"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w:t>
            </w:r>
          </w:p>
        </w:tc>
        <w:tc>
          <w:tcPr>
            <w:tcW w:w="2696"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Зміст можливості</w:t>
            </w:r>
          </w:p>
        </w:tc>
        <w:tc>
          <w:tcPr>
            <w:tcW w:w="3785"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Можлива реакція компанії</w:t>
            </w:r>
          </w:p>
        </w:tc>
      </w:tr>
      <w:tr w:rsidR="000F70E1" w:rsidRPr="00970765" w:rsidTr="003320C8">
        <w:tc>
          <w:tcPr>
            <w:tcW w:w="574" w:type="dxa"/>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471" w:type="dxa"/>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Зростання потреб потенційних користувачів</w:t>
            </w:r>
          </w:p>
        </w:tc>
        <w:tc>
          <w:tcPr>
            <w:tcW w:w="2696" w:type="dxa"/>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Бажання користувачів підвищити кваліфікацію спеціалістів.</w:t>
            </w:r>
          </w:p>
        </w:tc>
        <w:tc>
          <w:tcPr>
            <w:tcW w:w="3785" w:type="dxa"/>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Розширення рекламної кампанії та надання безкоштовного обслуговування товару певний час</w:t>
            </w:r>
          </w:p>
        </w:tc>
      </w:tr>
      <w:tr w:rsidR="000F70E1" w:rsidRPr="00970765" w:rsidTr="003320C8">
        <w:tc>
          <w:tcPr>
            <w:tcW w:w="574"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2471"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Вихід на міжнародний ринок</w:t>
            </w:r>
          </w:p>
        </w:tc>
        <w:tc>
          <w:tcPr>
            <w:tcW w:w="2696"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Аналогічної системи на міжнародному ринку немає</w:t>
            </w:r>
          </w:p>
        </w:tc>
        <w:tc>
          <w:tcPr>
            <w:tcW w:w="3785"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Кооперація з існуючими міжнародними компаніями.</w:t>
            </w:r>
          </w:p>
        </w:tc>
      </w:tr>
    </w:tbl>
    <w:p w:rsidR="000F70E1" w:rsidRPr="00970765" w:rsidRDefault="000F70E1" w:rsidP="000F70E1">
      <w:pPr>
        <w:spacing w:before="120" w:after="0" w:line="360" w:lineRule="auto"/>
        <w:ind w:firstLine="709"/>
        <w:jc w:val="right"/>
        <w:rPr>
          <w:rFonts w:eastAsia="Times New Roman" w:cs="Times New Roman"/>
        </w:rPr>
      </w:pPr>
    </w:p>
    <w:p w:rsidR="000F70E1" w:rsidRPr="00970765" w:rsidRDefault="000F70E1" w:rsidP="000F70E1">
      <w:pPr>
        <w:keepNext/>
        <w:spacing w:before="120" w:after="0" w:line="360" w:lineRule="auto"/>
        <w:ind w:firstLine="709"/>
        <w:jc w:val="right"/>
        <w:rPr>
          <w:rFonts w:eastAsia="Times New Roman" w:cs="Times New Roman"/>
        </w:rPr>
      </w:pPr>
      <w:r w:rsidRPr="00970765">
        <w:rPr>
          <w:rFonts w:eastAsia="Times New Roman" w:cs="Times New Roman"/>
        </w:rPr>
        <w:lastRenderedPageBreak/>
        <w:t>Таблиця 6.8 – Ступеневий аналіз конкуренції на ринку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3240"/>
        <w:gridCol w:w="3420"/>
      </w:tblGrid>
      <w:tr w:rsidR="000F70E1" w:rsidRPr="00970765" w:rsidTr="003320C8">
        <w:tc>
          <w:tcPr>
            <w:tcW w:w="288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Особливості конкурентного середовища</w:t>
            </w:r>
          </w:p>
        </w:tc>
        <w:tc>
          <w:tcPr>
            <w:tcW w:w="324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 чому проявляється дана характеристика</w:t>
            </w:r>
          </w:p>
        </w:tc>
        <w:tc>
          <w:tcPr>
            <w:tcW w:w="342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Вплив на діяльність підприємства (можливі дії компанії, щоб бути конкурентоспроможною)</w:t>
            </w:r>
          </w:p>
        </w:tc>
      </w:tr>
      <w:tr w:rsidR="000F70E1" w:rsidRPr="00970765" w:rsidTr="003320C8">
        <w:tc>
          <w:tcPr>
            <w:tcW w:w="2880" w:type="dxa"/>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 Тип конкуренції</w:t>
            </w:r>
          </w:p>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олігополія</w:t>
            </w:r>
          </w:p>
        </w:tc>
        <w:tc>
          <w:tcPr>
            <w:tcW w:w="3240" w:type="dxa"/>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Існує 3 великі основні компанії</w:t>
            </w:r>
          </w:p>
        </w:tc>
        <w:tc>
          <w:tcPr>
            <w:tcW w:w="3420" w:type="dxa"/>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Проблеми входження на ринок. Необхідність  «сильної» реклами</w:t>
            </w:r>
          </w:p>
        </w:tc>
      </w:tr>
      <w:tr w:rsidR="000F70E1" w:rsidRPr="00970765" w:rsidTr="003320C8">
        <w:tc>
          <w:tcPr>
            <w:tcW w:w="288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2. Рівень конкурентної боротьби</w:t>
            </w:r>
          </w:p>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міжнародна</w:t>
            </w:r>
          </w:p>
        </w:tc>
        <w:tc>
          <w:tcPr>
            <w:tcW w:w="3240"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Дві компанії українські, одна – міжнародна</w:t>
            </w:r>
          </w:p>
        </w:tc>
        <w:tc>
          <w:tcPr>
            <w:tcW w:w="3420"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Створення інструкції для налаштування установки на декількох мовах, щоб уникнути необхідності виклику спеціалістів для реалізації наладки</w:t>
            </w:r>
          </w:p>
        </w:tc>
      </w:tr>
      <w:tr w:rsidR="000F70E1" w:rsidRPr="00970765" w:rsidTr="003320C8">
        <w:tc>
          <w:tcPr>
            <w:tcW w:w="288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3. За галузевою ознакою</w:t>
            </w:r>
          </w:p>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міжгалузева</w:t>
            </w:r>
          </w:p>
        </w:tc>
        <w:tc>
          <w:tcPr>
            <w:tcW w:w="324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 xml:space="preserve">Товари запропоновані конкурентами 2 та 3 можуть також використовуватися і для інших видів </w:t>
            </w:r>
          </w:p>
        </w:tc>
        <w:tc>
          <w:tcPr>
            <w:tcW w:w="342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Оцінка ефективності</w:t>
            </w:r>
          </w:p>
        </w:tc>
      </w:tr>
      <w:tr w:rsidR="000F70E1" w:rsidRPr="00970765" w:rsidTr="003320C8">
        <w:tc>
          <w:tcPr>
            <w:tcW w:w="288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5. За характером конкурентних переваг</w:t>
            </w:r>
          </w:p>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нецінова</w:t>
            </w:r>
          </w:p>
        </w:tc>
        <w:tc>
          <w:tcPr>
            <w:tcW w:w="324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Вдосконалення технологій керування СДПМ</w:t>
            </w:r>
          </w:p>
        </w:tc>
        <w:tc>
          <w:tcPr>
            <w:tcW w:w="342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Використання дешевших внутрішніх елементів при реалізації, з метою зменшення собівартості</w:t>
            </w:r>
          </w:p>
        </w:tc>
      </w:tr>
      <w:tr w:rsidR="000F70E1" w:rsidRPr="00970765" w:rsidTr="003320C8">
        <w:tc>
          <w:tcPr>
            <w:tcW w:w="2880"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6. За інтенсивністю</w:t>
            </w:r>
          </w:p>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марочна</w:t>
            </w:r>
          </w:p>
        </w:tc>
        <w:tc>
          <w:tcPr>
            <w:tcW w:w="3240"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Конкуренти являються відомими брендами в цій сфері</w:t>
            </w:r>
          </w:p>
        </w:tc>
        <w:tc>
          <w:tcPr>
            <w:tcW w:w="3420"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Створення особистої марки та її активна рекламна кампанія або кооперація з вже існуючими компаніями, що мають особисті марки</w:t>
            </w:r>
          </w:p>
        </w:tc>
      </w:tr>
    </w:tbl>
    <w:p w:rsidR="000F70E1" w:rsidRPr="00970765" w:rsidRDefault="000F70E1" w:rsidP="000F70E1">
      <w:pPr>
        <w:rPr>
          <w:rFonts w:eastAsia="Times New Roman" w:cs="Times New Roman"/>
        </w:rPr>
      </w:pPr>
    </w:p>
    <w:p w:rsidR="000F70E1" w:rsidRPr="00970765" w:rsidRDefault="000F70E1" w:rsidP="000F70E1">
      <w:pPr>
        <w:keepNext/>
        <w:spacing w:before="120" w:after="0" w:line="360" w:lineRule="auto"/>
        <w:ind w:firstLine="709"/>
        <w:jc w:val="right"/>
        <w:rPr>
          <w:rFonts w:eastAsia="Times New Roman" w:cs="Times New Roman"/>
        </w:rPr>
      </w:pPr>
      <w:r w:rsidRPr="00970765">
        <w:rPr>
          <w:rFonts w:eastAsia="Times New Roman" w:cs="Times New Roman"/>
        </w:rPr>
        <w:t>Таблиця 6.9 – Аналіз конкуренції в галузі за М. Портером</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0"/>
        <w:gridCol w:w="1800"/>
        <w:gridCol w:w="1620"/>
        <w:gridCol w:w="1620"/>
        <w:gridCol w:w="1800"/>
        <w:gridCol w:w="1620"/>
      </w:tblGrid>
      <w:tr w:rsidR="000F70E1" w:rsidRPr="00970765" w:rsidTr="003320C8">
        <w:trPr>
          <w:cantSplit/>
        </w:trPr>
        <w:tc>
          <w:tcPr>
            <w:tcW w:w="1080" w:type="dxa"/>
            <w:vMerge w:val="restart"/>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Складові аналізу</w:t>
            </w:r>
          </w:p>
        </w:tc>
        <w:tc>
          <w:tcPr>
            <w:tcW w:w="180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Прямі конкуренти в галузі</w:t>
            </w:r>
          </w:p>
        </w:tc>
        <w:tc>
          <w:tcPr>
            <w:tcW w:w="162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Потенційні конкуренти</w:t>
            </w:r>
          </w:p>
        </w:tc>
        <w:tc>
          <w:tcPr>
            <w:tcW w:w="162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Постачальники</w:t>
            </w:r>
          </w:p>
        </w:tc>
        <w:tc>
          <w:tcPr>
            <w:tcW w:w="180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Клієнти</w:t>
            </w:r>
          </w:p>
        </w:tc>
        <w:tc>
          <w:tcPr>
            <w:tcW w:w="162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Товари-замінники</w:t>
            </w:r>
          </w:p>
        </w:tc>
      </w:tr>
      <w:tr w:rsidR="000F70E1" w:rsidRPr="00970765" w:rsidTr="003320C8">
        <w:trPr>
          <w:trHeight w:val="1936"/>
        </w:trPr>
        <w:tc>
          <w:tcPr>
            <w:tcW w:w="1080" w:type="dxa"/>
            <w:vMerge/>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p>
        </w:tc>
        <w:tc>
          <w:tcPr>
            <w:tcW w:w="180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Навести перелік прямих конкурентів</w:t>
            </w:r>
          </w:p>
        </w:tc>
        <w:tc>
          <w:tcPr>
            <w:tcW w:w="162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Визначити бар’єри входження в ринок</w:t>
            </w:r>
          </w:p>
        </w:tc>
        <w:tc>
          <w:tcPr>
            <w:tcW w:w="162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Визначити фактори сили постачальників</w:t>
            </w:r>
          </w:p>
        </w:tc>
        <w:tc>
          <w:tcPr>
            <w:tcW w:w="180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Визначити фактори сили споживачів</w:t>
            </w:r>
          </w:p>
        </w:tc>
        <w:tc>
          <w:tcPr>
            <w:tcW w:w="162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Фактори загроз з боку замінників</w:t>
            </w:r>
          </w:p>
        </w:tc>
      </w:tr>
      <w:tr w:rsidR="000F70E1" w:rsidRPr="00970765" w:rsidTr="003320C8">
        <w:tc>
          <w:tcPr>
            <w:tcW w:w="1080"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Висновки: </w:t>
            </w:r>
          </w:p>
        </w:tc>
        <w:tc>
          <w:tcPr>
            <w:tcW w:w="180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На ринку існує 3 конкуренти. Кожен з конкурентів пропонує товар схожий, але не ідентичний запропонованому</w:t>
            </w:r>
          </w:p>
        </w:tc>
        <w:tc>
          <w:tcPr>
            <w:tcW w:w="162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Можливості входу в ринок є.</w:t>
            </w:r>
          </w:p>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 залежності від потреб користувачів конкурентами можуть бути всі 3 компанії</w:t>
            </w:r>
          </w:p>
        </w:tc>
        <w:tc>
          <w:tcPr>
            <w:tcW w:w="162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Постачальники відсутні. Компанія на пряму узгоджує з покупцем умови закупівлі та поставки</w:t>
            </w:r>
          </w:p>
        </w:tc>
        <w:tc>
          <w:tcPr>
            <w:tcW w:w="180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Клієнти диктують необхідні технічні та цінові характеристики продуктів та обирають більш відомі марки</w:t>
            </w:r>
          </w:p>
        </w:tc>
        <w:tc>
          <w:tcPr>
            <w:tcW w:w="162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Товари замінники можуть виконувати деякі функції запропонованої установки при менших грошових витратах</w:t>
            </w:r>
          </w:p>
        </w:tc>
      </w:tr>
    </w:tbl>
    <w:p w:rsidR="000F70E1" w:rsidRPr="00970765" w:rsidRDefault="000F70E1" w:rsidP="000F70E1">
      <w:pPr>
        <w:pStyle w:val="tablecaption"/>
      </w:pPr>
      <w:r w:rsidRPr="00970765">
        <w:t>Таблиця 6.10 – Обґрунтування факторів конкурентоспроможності</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3206"/>
        <w:gridCol w:w="5683"/>
      </w:tblGrid>
      <w:tr w:rsidR="000F70E1" w:rsidRPr="00970765" w:rsidTr="003320C8">
        <w:tc>
          <w:tcPr>
            <w:tcW w:w="574"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lastRenderedPageBreak/>
              <w:t>№ п/п</w:t>
            </w:r>
          </w:p>
        </w:tc>
        <w:tc>
          <w:tcPr>
            <w:tcW w:w="3206"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 конкурентоспроможності</w:t>
            </w:r>
          </w:p>
        </w:tc>
        <w:tc>
          <w:tcPr>
            <w:tcW w:w="5683"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Обґрунтування (наведення чинників, що роблять фактор для порівняння конкурентних проектів значущим)</w:t>
            </w:r>
          </w:p>
        </w:tc>
      </w:tr>
      <w:tr w:rsidR="000F70E1" w:rsidRPr="00970765" w:rsidTr="003320C8">
        <w:tc>
          <w:tcPr>
            <w:tcW w:w="574" w:type="dxa"/>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3206" w:type="dxa"/>
          </w:tcPr>
          <w:p w:rsidR="000F70E1" w:rsidRPr="00970765" w:rsidRDefault="000F70E1" w:rsidP="003320C8">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Можливість дослідження двомасових систем з пружнім зв’язком</w:t>
            </w:r>
          </w:p>
        </w:tc>
        <w:tc>
          <w:tcPr>
            <w:tcW w:w="5683" w:type="dxa"/>
          </w:tcPr>
          <w:p w:rsidR="000F70E1" w:rsidRPr="00970765" w:rsidRDefault="000F70E1" w:rsidP="003320C8">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Це робить товар для користувачів привабливим, оскільки немає необхідності проведення додаткових розрахунків</w:t>
            </w:r>
          </w:p>
        </w:tc>
      </w:tr>
    </w:tbl>
    <w:p w:rsidR="000F70E1" w:rsidRPr="00970765" w:rsidRDefault="000F70E1" w:rsidP="000F70E1">
      <w:pPr>
        <w:pStyle w:val="tablecaption"/>
      </w:pPr>
      <w:r w:rsidRPr="00970765">
        <w:t>Таблиця 6.11 – Порівняльний аналіз сильних та слабких сторін</w:t>
      </w: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006"/>
        <w:gridCol w:w="992"/>
        <w:gridCol w:w="709"/>
        <w:gridCol w:w="709"/>
        <w:gridCol w:w="567"/>
        <w:gridCol w:w="567"/>
        <w:gridCol w:w="708"/>
        <w:gridCol w:w="851"/>
        <w:gridCol w:w="709"/>
      </w:tblGrid>
      <w:tr w:rsidR="000F70E1" w:rsidRPr="00970765" w:rsidTr="003320C8">
        <w:tc>
          <w:tcPr>
            <w:tcW w:w="567" w:type="dxa"/>
            <w:vMerge w:val="restart"/>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3006" w:type="dxa"/>
            <w:vMerge w:val="restart"/>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Фактор конкурентоспроможності</w:t>
            </w:r>
          </w:p>
        </w:tc>
        <w:tc>
          <w:tcPr>
            <w:tcW w:w="992" w:type="dxa"/>
            <w:vMerge w:val="restart"/>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Бали 1-20</w:t>
            </w:r>
          </w:p>
        </w:tc>
        <w:tc>
          <w:tcPr>
            <w:tcW w:w="4820" w:type="dxa"/>
            <w:gridSpan w:val="7"/>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Рейтинг товарів-конкурентів у порівнянні з запропонованим проектом</w:t>
            </w:r>
          </w:p>
        </w:tc>
      </w:tr>
      <w:tr w:rsidR="000F70E1" w:rsidRPr="00970765" w:rsidTr="003320C8">
        <w:tc>
          <w:tcPr>
            <w:tcW w:w="567" w:type="dxa"/>
            <w:vMerge/>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p>
        </w:tc>
        <w:tc>
          <w:tcPr>
            <w:tcW w:w="3006" w:type="dxa"/>
            <w:vMerge/>
            <w:vAlign w:val="center"/>
          </w:tcPr>
          <w:p w:rsidR="000F70E1" w:rsidRPr="00970765" w:rsidRDefault="000F70E1" w:rsidP="003320C8">
            <w:pPr>
              <w:keepNext/>
              <w:numPr>
                <w:ilvl w:val="12"/>
                <w:numId w:val="0"/>
              </w:numPr>
              <w:spacing w:after="0" w:line="240" w:lineRule="auto"/>
              <w:rPr>
                <w:rFonts w:eastAsia="Calibri" w:cs="Times New Roman"/>
                <w:i/>
                <w:szCs w:val="28"/>
                <w:lang w:eastAsia="ru-RU"/>
              </w:rPr>
            </w:pPr>
          </w:p>
        </w:tc>
        <w:tc>
          <w:tcPr>
            <w:tcW w:w="992" w:type="dxa"/>
            <w:vMerge/>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p>
        </w:tc>
        <w:tc>
          <w:tcPr>
            <w:tcW w:w="709"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–3</w:t>
            </w:r>
          </w:p>
        </w:tc>
        <w:tc>
          <w:tcPr>
            <w:tcW w:w="709"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–2</w:t>
            </w:r>
          </w:p>
        </w:tc>
        <w:tc>
          <w:tcPr>
            <w:tcW w:w="567"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–1</w:t>
            </w:r>
          </w:p>
        </w:tc>
        <w:tc>
          <w:tcPr>
            <w:tcW w:w="567" w:type="dxa"/>
            <w:shd w:val="clear" w:color="auto" w:fill="C6D9F1"/>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0</w:t>
            </w:r>
          </w:p>
        </w:tc>
        <w:tc>
          <w:tcPr>
            <w:tcW w:w="708"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+1</w:t>
            </w:r>
          </w:p>
        </w:tc>
        <w:tc>
          <w:tcPr>
            <w:tcW w:w="851"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+2</w:t>
            </w:r>
          </w:p>
        </w:tc>
        <w:tc>
          <w:tcPr>
            <w:tcW w:w="709"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+3</w:t>
            </w:r>
          </w:p>
        </w:tc>
      </w:tr>
      <w:tr w:rsidR="000F70E1" w:rsidRPr="00970765" w:rsidTr="003320C8">
        <w:tc>
          <w:tcPr>
            <w:tcW w:w="567"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3006"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Можливість дослідження двомасових систем з пружнім зв’язком</w:t>
            </w:r>
          </w:p>
        </w:tc>
        <w:tc>
          <w:tcPr>
            <w:tcW w:w="992"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15</w:t>
            </w:r>
          </w:p>
        </w:tc>
        <w:tc>
          <w:tcPr>
            <w:tcW w:w="709" w:type="dxa"/>
          </w:tcPr>
          <w:p w:rsidR="000F70E1" w:rsidRPr="00970765" w:rsidRDefault="000F70E1" w:rsidP="003320C8">
            <w:pPr>
              <w:numPr>
                <w:ilvl w:val="12"/>
                <w:numId w:val="0"/>
              </w:numPr>
              <w:spacing w:after="0" w:line="240" w:lineRule="auto"/>
              <w:jc w:val="both"/>
              <w:rPr>
                <w:rFonts w:eastAsia="Calibri" w:cs="Times New Roman"/>
                <w:szCs w:val="28"/>
                <w:lang w:eastAsia="ru-RU"/>
              </w:rPr>
            </w:pPr>
          </w:p>
        </w:tc>
        <w:tc>
          <w:tcPr>
            <w:tcW w:w="709"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w:t>
            </w:r>
          </w:p>
        </w:tc>
        <w:tc>
          <w:tcPr>
            <w:tcW w:w="567" w:type="dxa"/>
          </w:tcPr>
          <w:p w:rsidR="000F70E1" w:rsidRPr="00970765" w:rsidRDefault="000F70E1" w:rsidP="003320C8">
            <w:pPr>
              <w:numPr>
                <w:ilvl w:val="12"/>
                <w:numId w:val="0"/>
              </w:numPr>
              <w:spacing w:after="0" w:line="240" w:lineRule="auto"/>
              <w:jc w:val="both"/>
              <w:rPr>
                <w:rFonts w:eastAsia="Calibri" w:cs="Times New Roman"/>
                <w:szCs w:val="28"/>
                <w:lang w:eastAsia="ru-RU"/>
              </w:rPr>
            </w:pPr>
          </w:p>
        </w:tc>
        <w:tc>
          <w:tcPr>
            <w:tcW w:w="567" w:type="dxa"/>
            <w:shd w:val="clear" w:color="auto" w:fill="C6D9F1"/>
          </w:tcPr>
          <w:p w:rsidR="000F70E1" w:rsidRPr="00970765" w:rsidRDefault="000F70E1" w:rsidP="003320C8">
            <w:pPr>
              <w:numPr>
                <w:ilvl w:val="12"/>
                <w:numId w:val="0"/>
              </w:numPr>
              <w:spacing w:after="0" w:line="240" w:lineRule="auto"/>
              <w:jc w:val="both"/>
              <w:rPr>
                <w:rFonts w:eastAsia="Calibri" w:cs="Times New Roman"/>
                <w:szCs w:val="28"/>
                <w:lang w:eastAsia="ru-RU"/>
              </w:rPr>
            </w:pPr>
          </w:p>
        </w:tc>
        <w:tc>
          <w:tcPr>
            <w:tcW w:w="708" w:type="dxa"/>
          </w:tcPr>
          <w:p w:rsidR="000F70E1" w:rsidRPr="00970765" w:rsidRDefault="000F70E1" w:rsidP="003320C8">
            <w:pPr>
              <w:numPr>
                <w:ilvl w:val="12"/>
                <w:numId w:val="0"/>
              </w:numPr>
              <w:spacing w:after="0" w:line="240" w:lineRule="auto"/>
              <w:jc w:val="both"/>
              <w:rPr>
                <w:rFonts w:eastAsia="Calibri" w:cs="Times New Roman"/>
                <w:szCs w:val="28"/>
                <w:lang w:eastAsia="ru-RU"/>
              </w:rPr>
            </w:pPr>
          </w:p>
        </w:tc>
        <w:tc>
          <w:tcPr>
            <w:tcW w:w="851" w:type="dxa"/>
          </w:tcPr>
          <w:p w:rsidR="000F70E1" w:rsidRPr="00970765" w:rsidRDefault="000F70E1" w:rsidP="003320C8">
            <w:pPr>
              <w:numPr>
                <w:ilvl w:val="12"/>
                <w:numId w:val="0"/>
              </w:numPr>
              <w:spacing w:after="0" w:line="240" w:lineRule="auto"/>
              <w:jc w:val="both"/>
              <w:rPr>
                <w:rFonts w:eastAsia="Calibri" w:cs="Times New Roman"/>
                <w:szCs w:val="28"/>
                <w:lang w:eastAsia="ru-RU"/>
              </w:rPr>
            </w:pPr>
          </w:p>
        </w:tc>
        <w:tc>
          <w:tcPr>
            <w:tcW w:w="709" w:type="dxa"/>
          </w:tcPr>
          <w:p w:rsidR="000F70E1" w:rsidRPr="00970765" w:rsidRDefault="000F70E1" w:rsidP="003320C8">
            <w:pPr>
              <w:numPr>
                <w:ilvl w:val="12"/>
                <w:numId w:val="0"/>
              </w:numPr>
              <w:spacing w:after="0" w:line="240" w:lineRule="auto"/>
              <w:jc w:val="both"/>
              <w:rPr>
                <w:rFonts w:eastAsia="Calibri" w:cs="Times New Roman"/>
                <w:szCs w:val="28"/>
                <w:lang w:eastAsia="ru-RU"/>
              </w:rPr>
            </w:pPr>
          </w:p>
        </w:tc>
      </w:tr>
    </w:tbl>
    <w:p w:rsidR="000F70E1" w:rsidRPr="00970765" w:rsidRDefault="000F70E1" w:rsidP="000F70E1">
      <w:pPr>
        <w:pStyle w:val="tablecaption"/>
      </w:pPr>
      <w:r w:rsidRPr="00970765">
        <w:t>Таблиця 6.12 – SWOT- аналіз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9"/>
        <w:gridCol w:w="4597"/>
      </w:tblGrid>
      <w:tr w:rsidR="000F70E1" w:rsidRPr="00970765" w:rsidTr="003320C8">
        <w:trPr>
          <w:trHeight w:val="660"/>
        </w:trPr>
        <w:tc>
          <w:tcPr>
            <w:tcW w:w="4640" w:type="dxa"/>
          </w:tcPr>
          <w:p w:rsidR="000F70E1" w:rsidRPr="00970765" w:rsidRDefault="000F70E1" w:rsidP="003320C8">
            <w:pPr>
              <w:keepNext/>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Сильні сторони: можливість дослідження двомасовості</w:t>
            </w:r>
          </w:p>
        </w:tc>
        <w:tc>
          <w:tcPr>
            <w:tcW w:w="4597" w:type="dxa"/>
          </w:tcPr>
          <w:p w:rsidR="000F70E1" w:rsidRPr="00970765" w:rsidRDefault="000F70E1" w:rsidP="003320C8">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Слабкі сторони: відсутня можливість безпровідного налаштування та відносна висока собівартість</w:t>
            </w:r>
          </w:p>
        </w:tc>
      </w:tr>
    </w:tbl>
    <w:p w:rsidR="000F70E1" w:rsidRPr="00970765" w:rsidRDefault="000F70E1" w:rsidP="000F70E1">
      <w:pPr>
        <w:pStyle w:val="tablecaption"/>
      </w:pPr>
      <w:r w:rsidRPr="00970765">
        <w:t>Таблиця 6.13 – Альтернативи ринкового впровадження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2"/>
        <w:gridCol w:w="2932"/>
        <w:gridCol w:w="2893"/>
        <w:gridCol w:w="2839"/>
      </w:tblGrid>
      <w:tr w:rsidR="000F70E1" w:rsidRPr="00970765" w:rsidTr="003320C8">
        <w:tc>
          <w:tcPr>
            <w:tcW w:w="574"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995"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Альтернатива (орієнтовний комплекс заходів) ринкової поведінки</w:t>
            </w:r>
          </w:p>
        </w:tc>
        <w:tc>
          <w:tcPr>
            <w:tcW w:w="2968"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Ймовірність отримання ресурсів</w:t>
            </w:r>
          </w:p>
        </w:tc>
        <w:tc>
          <w:tcPr>
            <w:tcW w:w="2926"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Строки реалізації</w:t>
            </w:r>
          </w:p>
        </w:tc>
      </w:tr>
      <w:tr w:rsidR="000F70E1" w:rsidRPr="00970765" w:rsidTr="003320C8">
        <w:tc>
          <w:tcPr>
            <w:tcW w:w="574"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995"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Збірка продукту з вже існуючих елементів та наладка спеціалістами, наприклад розробником проекту, що є більш швидким рішенням</w:t>
            </w:r>
          </w:p>
        </w:tc>
        <w:tc>
          <w:tcPr>
            <w:tcW w:w="2968"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85%</w:t>
            </w:r>
          </w:p>
        </w:tc>
        <w:tc>
          <w:tcPr>
            <w:tcW w:w="2926"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 місяці</w:t>
            </w:r>
          </w:p>
        </w:tc>
      </w:tr>
      <w:tr w:rsidR="000F70E1" w:rsidRPr="00970765" w:rsidTr="003320C8">
        <w:tc>
          <w:tcPr>
            <w:tcW w:w="574"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2995"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Збірка продукту з вже існуючих елементів та самостійна наладка оцінювача, за допомогою інструкції, що є більш дешевим рішенням, але є необхідність доробити інструкцію</w:t>
            </w:r>
          </w:p>
        </w:tc>
        <w:tc>
          <w:tcPr>
            <w:tcW w:w="2968"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50%</w:t>
            </w:r>
          </w:p>
        </w:tc>
        <w:tc>
          <w:tcPr>
            <w:tcW w:w="2926"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6 місяців</w:t>
            </w:r>
          </w:p>
        </w:tc>
      </w:tr>
    </w:tbl>
    <w:p w:rsidR="000F70E1" w:rsidRPr="00970765" w:rsidRDefault="000F70E1" w:rsidP="000F70E1">
      <w:pPr>
        <w:pStyle w:val="1"/>
      </w:pPr>
    </w:p>
    <w:p w:rsidR="000F70E1" w:rsidRPr="00970765" w:rsidRDefault="000F70E1" w:rsidP="000F70E1">
      <w:pPr>
        <w:pStyle w:val="1"/>
      </w:pPr>
      <w:r w:rsidRPr="00970765">
        <w:t>Виходячи з аналізу ринкової можливості запуску проекту, робиться висновок, що альтернатива 1 є більш привабливою, оскільки строки реалізації менші і отримання ресурсів ймовірніші.</w:t>
      </w:r>
    </w:p>
    <w:p w:rsidR="000F70E1" w:rsidRPr="00970765" w:rsidRDefault="000F70E1" w:rsidP="000F70E1">
      <w:pPr>
        <w:pStyle w:val="1"/>
      </w:pPr>
      <w:r w:rsidRPr="00970765">
        <w:t>Результати розроблення ринкової стратегії проекту представлені в табл. 6.14-6.17.</w:t>
      </w:r>
    </w:p>
    <w:p w:rsidR="000F70E1" w:rsidRPr="00970765" w:rsidRDefault="000F70E1" w:rsidP="000F70E1">
      <w:pPr>
        <w:pStyle w:val="tablecaption"/>
        <w:keepNext/>
      </w:pPr>
      <w:r w:rsidRPr="00970765">
        <w:lastRenderedPageBreak/>
        <w:t>Таблиця 6.14 – Вибір цільових груп потенційних споживачів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2"/>
        <w:gridCol w:w="1734"/>
        <w:gridCol w:w="2174"/>
        <w:gridCol w:w="1633"/>
        <w:gridCol w:w="1771"/>
        <w:gridCol w:w="1392"/>
      </w:tblGrid>
      <w:tr w:rsidR="000F70E1" w:rsidRPr="00970765" w:rsidTr="003320C8">
        <w:tc>
          <w:tcPr>
            <w:tcW w:w="533"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788"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Опис профілю цільової групи потенційних клієнтів</w:t>
            </w:r>
          </w:p>
        </w:tc>
        <w:tc>
          <w:tcPr>
            <w:tcW w:w="2326"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Готовність споживачів сприйняти продукт</w:t>
            </w:r>
          </w:p>
        </w:tc>
        <w:tc>
          <w:tcPr>
            <w:tcW w:w="1663"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Орієнтовний попит в межах цільової групи (сегменту)</w:t>
            </w:r>
          </w:p>
        </w:tc>
        <w:tc>
          <w:tcPr>
            <w:tcW w:w="1792"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Інтенсивність конкуренції в сегменті</w:t>
            </w:r>
          </w:p>
        </w:tc>
        <w:tc>
          <w:tcPr>
            <w:tcW w:w="1361"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Простота входу у сегмент</w:t>
            </w:r>
          </w:p>
        </w:tc>
      </w:tr>
      <w:tr w:rsidR="000F70E1" w:rsidRPr="00970765" w:rsidTr="003320C8">
        <w:tc>
          <w:tcPr>
            <w:tcW w:w="533"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1788"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Для закладів вищої освіти</w:t>
            </w:r>
          </w:p>
        </w:tc>
        <w:tc>
          <w:tcPr>
            <w:tcW w:w="2326"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Можливе виникнення зауважень щодо ціни продукту</w:t>
            </w:r>
          </w:p>
        </w:tc>
        <w:tc>
          <w:tcPr>
            <w:tcW w:w="1663" w:type="dxa"/>
            <w:vMerge w:val="restart"/>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Користувачі будуть зацікавлені в подібній системі для модернізації матеріальної бази закладів та актуальності надання знань студентам</w:t>
            </w:r>
          </w:p>
        </w:tc>
        <w:tc>
          <w:tcPr>
            <w:tcW w:w="1792" w:type="dxa"/>
            <w:vMerge w:val="restart"/>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Існують 3 конкуренти. Але їх запропонована продукція не має ідентичних функцій і має більшу ціну.</w:t>
            </w:r>
          </w:p>
        </w:tc>
        <w:tc>
          <w:tcPr>
            <w:tcW w:w="1361"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При вході у сегмент можуть виникнути проблеми через відсутність реклами</w:t>
            </w:r>
          </w:p>
        </w:tc>
      </w:tr>
      <w:tr w:rsidR="000F70E1" w:rsidRPr="00970765" w:rsidTr="003320C8">
        <w:tc>
          <w:tcPr>
            <w:tcW w:w="533"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2.</w:t>
            </w:r>
          </w:p>
        </w:tc>
        <w:tc>
          <w:tcPr>
            <w:tcW w:w="1788"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Для підприємств</w:t>
            </w:r>
          </w:p>
        </w:tc>
        <w:tc>
          <w:tcPr>
            <w:tcW w:w="2326"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Підвищення кваліфікації працівників зацікавить великих споживачів</w:t>
            </w:r>
          </w:p>
        </w:tc>
        <w:tc>
          <w:tcPr>
            <w:tcW w:w="1663" w:type="dxa"/>
            <w:vMerge/>
          </w:tcPr>
          <w:p w:rsidR="000F70E1" w:rsidRPr="00970765" w:rsidRDefault="000F70E1" w:rsidP="003320C8">
            <w:pPr>
              <w:numPr>
                <w:ilvl w:val="12"/>
                <w:numId w:val="0"/>
              </w:numPr>
              <w:spacing w:after="0" w:line="240" w:lineRule="auto"/>
              <w:rPr>
                <w:rFonts w:eastAsia="Calibri" w:cs="Times New Roman"/>
                <w:szCs w:val="28"/>
                <w:lang w:eastAsia="ru-RU"/>
              </w:rPr>
            </w:pPr>
          </w:p>
        </w:tc>
        <w:tc>
          <w:tcPr>
            <w:tcW w:w="1792" w:type="dxa"/>
            <w:vMerge/>
          </w:tcPr>
          <w:p w:rsidR="000F70E1" w:rsidRPr="00970765" w:rsidRDefault="000F70E1" w:rsidP="003320C8">
            <w:pPr>
              <w:numPr>
                <w:ilvl w:val="12"/>
                <w:numId w:val="0"/>
              </w:numPr>
              <w:spacing w:after="0" w:line="240" w:lineRule="auto"/>
              <w:rPr>
                <w:rFonts w:eastAsia="Calibri" w:cs="Times New Roman"/>
                <w:szCs w:val="28"/>
                <w:lang w:eastAsia="ru-RU"/>
              </w:rPr>
            </w:pPr>
          </w:p>
        </w:tc>
        <w:tc>
          <w:tcPr>
            <w:tcW w:w="1361"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Оскільки подібну систему не пропонують жоден з конкурентів, то вхід в сегмент буде легким</w:t>
            </w:r>
          </w:p>
        </w:tc>
      </w:tr>
      <w:tr w:rsidR="000F70E1" w:rsidRPr="00970765" w:rsidTr="003320C8">
        <w:tc>
          <w:tcPr>
            <w:tcW w:w="9463" w:type="dxa"/>
            <w:gridSpan w:val="6"/>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Які цільові групи обрано: обрано основну цільову групу –заклади надання вищої освіти, оскільки для них питання підвищення якості знань студентів є першочерговим якщо їх буде влаштовувати вартість продукту і будуть забезпечуватися їх потреби.</w:t>
            </w:r>
          </w:p>
        </w:tc>
      </w:tr>
    </w:tbl>
    <w:p w:rsidR="000F70E1" w:rsidRPr="00970765" w:rsidRDefault="000F70E1" w:rsidP="000F70E1">
      <w:pPr>
        <w:pStyle w:val="tablecaption"/>
        <w:keepNext/>
      </w:pPr>
      <w:r w:rsidRPr="00970765">
        <w:t>Таблиця 6.15 – Визначення базової стратегії розвитку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67"/>
        <w:gridCol w:w="2853"/>
        <w:gridCol w:w="1542"/>
        <w:gridCol w:w="2418"/>
        <w:gridCol w:w="2160"/>
      </w:tblGrid>
      <w:tr w:rsidR="000F70E1" w:rsidRPr="00970765" w:rsidTr="003320C8">
        <w:tc>
          <w:tcPr>
            <w:tcW w:w="567"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853"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Обрана альтернатива розвитку проекту</w:t>
            </w:r>
          </w:p>
        </w:tc>
        <w:tc>
          <w:tcPr>
            <w:tcW w:w="1542"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Стратегія охоплення ринку</w:t>
            </w:r>
          </w:p>
        </w:tc>
        <w:tc>
          <w:tcPr>
            <w:tcW w:w="2418"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Ключові конкурентоспроможні позиції відповідно до обраної альтернативи</w:t>
            </w:r>
          </w:p>
        </w:tc>
        <w:tc>
          <w:tcPr>
            <w:tcW w:w="216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Базова стратегія розвитку</w:t>
            </w:r>
          </w:p>
        </w:tc>
      </w:tr>
      <w:tr w:rsidR="000F70E1" w:rsidRPr="00970765" w:rsidTr="003320C8">
        <w:tc>
          <w:tcPr>
            <w:tcW w:w="567"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853"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Збірка продукту з вже існуючих елементів та наладка розробником проекту</w:t>
            </w:r>
          </w:p>
        </w:tc>
        <w:tc>
          <w:tcPr>
            <w:tcW w:w="1542"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Масовий маркетинг</w:t>
            </w:r>
          </w:p>
        </w:tc>
        <w:tc>
          <w:tcPr>
            <w:tcW w:w="2418"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Можливість дослідження двомасових систем</w:t>
            </w:r>
          </w:p>
        </w:tc>
        <w:tc>
          <w:tcPr>
            <w:tcW w:w="216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Стратегія диференціації</w:t>
            </w:r>
          </w:p>
        </w:tc>
      </w:tr>
    </w:tbl>
    <w:p w:rsidR="000F70E1" w:rsidRPr="00970765" w:rsidRDefault="000F70E1" w:rsidP="000F70E1">
      <w:pPr>
        <w:pStyle w:val="tablecaption"/>
        <w:keepNext/>
      </w:pPr>
      <w:r w:rsidRPr="00970765">
        <w:t>Таблиця 6.16 – Визначення базової стратегії конкурентної поведінки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9"/>
        <w:gridCol w:w="2411"/>
        <w:gridCol w:w="2005"/>
        <w:gridCol w:w="2236"/>
        <w:gridCol w:w="2015"/>
      </w:tblGrid>
      <w:tr w:rsidR="000F70E1" w:rsidRPr="00970765" w:rsidTr="003320C8">
        <w:tc>
          <w:tcPr>
            <w:tcW w:w="574"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459"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Чи є проект «першопрохідцем» на ринку?</w:t>
            </w:r>
          </w:p>
        </w:tc>
        <w:tc>
          <w:tcPr>
            <w:tcW w:w="2068"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Чи буде компанія шукати нових споживачів, або забирати існуючих у конкурентів?</w:t>
            </w:r>
          </w:p>
        </w:tc>
        <w:tc>
          <w:tcPr>
            <w:tcW w:w="2285"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Чи буде компанія копіювати основні характеристики товару конкурента, і які?</w:t>
            </w:r>
          </w:p>
        </w:tc>
        <w:tc>
          <w:tcPr>
            <w:tcW w:w="2077"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Стратегія конкурентної поведінки</w:t>
            </w:r>
          </w:p>
        </w:tc>
      </w:tr>
      <w:tr w:rsidR="000F70E1" w:rsidRPr="00970765" w:rsidTr="003320C8">
        <w:tc>
          <w:tcPr>
            <w:tcW w:w="574"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459"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Так</w:t>
            </w:r>
          </w:p>
        </w:tc>
        <w:tc>
          <w:tcPr>
            <w:tcW w:w="2068"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Шукати нових споживачів</w:t>
            </w:r>
          </w:p>
        </w:tc>
        <w:tc>
          <w:tcPr>
            <w:tcW w:w="2285"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Так, введення можливості бездротової наладки, я у конкурентів 1 і 3</w:t>
            </w:r>
          </w:p>
        </w:tc>
        <w:tc>
          <w:tcPr>
            <w:tcW w:w="2077"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Стратегія наслідування лідеру</w:t>
            </w:r>
          </w:p>
        </w:tc>
      </w:tr>
    </w:tbl>
    <w:p w:rsidR="000F70E1" w:rsidRPr="00970765" w:rsidRDefault="000F70E1" w:rsidP="000F70E1">
      <w:pPr>
        <w:pStyle w:val="tablecaption"/>
        <w:keepNext/>
      </w:pPr>
      <w:r w:rsidRPr="00970765">
        <w:lastRenderedPageBreak/>
        <w:t>Таблиця 6.17 – Визначення стратегії позиціонування</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59"/>
        <w:gridCol w:w="1709"/>
        <w:gridCol w:w="1418"/>
        <w:gridCol w:w="2551"/>
        <w:gridCol w:w="3303"/>
      </w:tblGrid>
      <w:tr w:rsidR="000F70E1" w:rsidRPr="00970765" w:rsidTr="003320C8">
        <w:tc>
          <w:tcPr>
            <w:tcW w:w="559"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709"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Вимоги до товару цільової аудиторії</w:t>
            </w:r>
          </w:p>
        </w:tc>
        <w:tc>
          <w:tcPr>
            <w:tcW w:w="1418"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Базова стратегія розвитку</w:t>
            </w:r>
          </w:p>
        </w:tc>
        <w:tc>
          <w:tcPr>
            <w:tcW w:w="2551"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Ключові конкурентоспроможні позиції власного стартап-проекту</w:t>
            </w:r>
          </w:p>
        </w:tc>
        <w:tc>
          <w:tcPr>
            <w:tcW w:w="3303"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Вибір асоціацій, які мають сформувати комплексну позицію власного проекту (три ключових)</w:t>
            </w:r>
          </w:p>
        </w:tc>
      </w:tr>
      <w:tr w:rsidR="000F70E1" w:rsidRPr="00970765" w:rsidTr="003320C8">
        <w:tc>
          <w:tcPr>
            <w:tcW w:w="559"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1709"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Змога досліджувати двомасові електромеханічні системи на базі синхронного електроприводу.</w:t>
            </w:r>
          </w:p>
        </w:tc>
        <w:tc>
          <w:tcPr>
            <w:tcW w:w="1418"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Стратегія диференціації</w:t>
            </w:r>
          </w:p>
        </w:tc>
        <w:tc>
          <w:tcPr>
            <w:tcW w:w="2551"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Дослідження двомасових систем на базі СДПМ, наладка системи спеціалістами, наприклад розробником проекту</w:t>
            </w:r>
          </w:p>
        </w:tc>
        <w:tc>
          <w:tcPr>
            <w:tcW w:w="3303"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Дослідження характеристик синхронного електроприводу у двомасовій електромеханічній системі.</w:t>
            </w:r>
          </w:p>
        </w:tc>
      </w:tr>
    </w:tbl>
    <w:p w:rsidR="000F70E1" w:rsidRPr="00970765" w:rsidRDefault="000F70E1" w:rsidP="000F70E1">
      <w:pPr>
        <w:spacing w:before="120" w:after="0" w:line="360" w:lineRule="auto"/>
        <w:ind w:firstLine="709"/>
        <w:jc w:val="both"/>
        <w:rPr>
          <w:rFonts w:eastAsia="Times New Roman" w:cs="Times New Roman"/>
        </w:rPr>
      </w:pPr>
      <w:r w:rsidRPr="00970765">
        <w:rPr>
          <w:rFonts w:eastAsia="Times New Roman" w:cs="Times New Roman"/>
        </w:rPr>
        <w:t>Розроблення маркетингової програми стартап-проекту наведено у табл.. 6.18-6.22.</w:t>
      </w:r>
    </w:p>
    <w:p w:rsidR="000F70E1" w:rsidRPr="00970765" w:rsidRDefault="000F70E1" w:rsidP="000F70E1">
      <w:pPr>
        <w:pStyle w:val="tablecaption"/>
        <w:keepNext/>
      </w:pPr>
      <w:r w:rsidRPr="00970765">
        <w:t>Таблиця 6.18 – Визначення ключових переваг потенційного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29"/>
        <w:gridCol w:w="2085"/>
        <w:gridCol w:w="2085"/>
        <w:gridCol w:w="4641"/>
      </w:tblGrid>
      <w:tr w:rsidR="000F70E1" w:rsidRPr="00970765" w:rsidTr="003320C8">
        <w:tc>
          <w:tcPr>
            <w:tcW w:w="575" w:type="dxa"/>
            <w:vAlign w:val="center"/>
          </w:tcPr>
          <w:p w:rsidR="000F70E1" w:rsidRPr="00970765" w:rsidRDefault="000F70E1" w:rsidP="003320C8">
            <w:pPr>
              <w:pStyle w:val="tabletextstyle"/>
              <w:keepNext/>
              <w:rPr>
                <w:rFonts w:eastAsia="Calibri"/>
              </w:rPr>
            </w:pPr>
            <w:r w:rsidRPr="00970765">
              <w:rPr>
                <w:rFonts w:eastAsia="Calibri"/>
              </w:rPr>
              <w:t>№ п/п</w:t>
            </w:r>
          </w:p>
        </w:tc>
        <w:tc>
          <w:tcPr>
            <w:tcW w:w="1849" w:type="dxa"/>
            <w:vAlign w:val="center"/>
          </w:tcPr>
          <w:p w:rsidR="000F70E1" w:rsidRPr="00970765" w:rsidRDefault="000F70E1" w:rsidP="003320C8">
            <w:pPr>
              <w:pStyle w:val="tabletextstyle"/>
              <w:keepNext/>
              <w:rPr>
                <w:rFonts w:eastAsia="Calibri"/>
              </w:rPr>
            </w:pPr>
            <w:r w:rsidRPr="00970765">
              <w:rPr>
                <w:rFonts w:eastAsia="Calibri"/>
              </w:rPr>
              <w:t>Потреба</w:t>
            </w:r>
          </w:p>
        </w:tc>
        <w:tc>
          <w:tcPr>
            <w:tcW w:w="2123" w:type="dxa"/>
            <w:vAlign w:val="center"/>
          </w:tcPr>
          <w:p w:rsidR="000F70E1" w:rsidRPr="00970765" w:rsidRDefault="000F70E1" w:rsidP="003320C8">
            <w:pPr>
              <w:pStyle w:val="tabletextstyle"/>
              <w:keepNext/>
              <w:rPr>
                <w:rFonts w:eastAsia="Calibri"/>
              </w:rPr>
            </w:pPr>
            <w:r w:rsidRPr="00970765">
              <w:rPr>
                <w:rFonts w:eastAsia="Calibri"/>
              </w:rPr>
              <w:t>Вигода, яку пропонує товар</w:t>
            </w:r>
          </w:p>
        </w:tc>
        <w:tc>
          <w:tcPr>
            <w:tcW w:w="4993" w:type="dxa"/>
            <w:vAlign w:val="center"/>
          </w:tcPr>
          <w:p w:rsidR="000F70E1" w:rsidRPr="00970765" w:rsidRDefault="000F70E1" w:rsidP="003320C8">
            <w:pPr>
              <w:pStyle w:val="tabletextstyle"/>
              <w:keepNext/>
              <w:rPr>
                <w:rFonts w:eastAsia="Calibri"/>
              </w:rPr>
            </w:pPr>
            <w:r w:rsidRPr="00970765">
              <w:rPr>
                <w:rFonts w:eastAsia="Calibri"/>
              </w:rPr>
              <w:t>Ключові переваги перед конкурентами (існуючі або такі, що потрібно створити</w:t>
            </w:r>
          </w:p>
        </w:tc>
      </w:tr>
      <w:tr w:rsidR="000F70E1" w:rsidRPr="00970765" w:rsidTr="003320C8">
        <w:tc>
          <w:tcPr>
            <w:tcW w:w="575" w:type="dxa"/>
          </w:tcPr>
          <w:p w:rsidR="000F70E1" w:rsidRPr="00970765" w:rsidRDefault="000F70E1" w:rsidP="003320C8">
            <w:pPr>
              <w:pStyle w:val="tabletextstyle"/>
              <w:rPr>
                <w:rFonts w:eastAsia="Calibri"/>
              </w:rPr>
            </w:pPr>
            <w:r w:rsidRPr="00970765">
              <w:rPr>
                <w:rFonts w:eastAsia="Calibri"/>
              </w:rPr>
              <w:t>1.</w:t>
            </w:r>
          </w:p>
        </w:tc>
        <w:tc>
          <w:tcPr>
            <w:tcW w:w="1849" w:type="dxa"/>
          </w:tcPr>
          <w:p w:rsidR="000F70E1" w:rsidRPr="00970765" w:rsidRDefault="000F70E1" w:rsidP="003320C8">
            <w:pPr>
              <w:pStyle w:val="tabletextstyle"/>
              <w:rPr>
                <w:rFonts w:eastAsia="Calibri"/>
              </w:rPr>
            </w:pPr>
            <w:r w:rsidRPr="00970765">
              <w:rPr>
                <w:rFonts w:eastAsia="Calibri"/>
              </w:rPr>
              <w:t>Зняття динамічних характеристик</w:t>
            </w:r>
          </w:p>
        </w:tc>
        <w:tc>
          <w:tcPr>
            <w:tcW w:w="2123" w:type="dxa"/>
          </w:tcPr>
          <w:p w:rsidR="000F70E1" w:rsidRPr="00970765" w:rsidRDefault="000F70E1" w:rsidP="003320C8">
            <w:pPr>
              <w:pStyle w:val="tabletextstyle"/>
              <w:rPr>
                <w:rFonts w:eastAsia="Calibri"/>
              </w:rPr>
            </w:pPr>
            <w:r w:rsidRPr="00970765">
              <w:rPr>
                <w:rFonts w:eastAsia="Calibri"/>
              </w:rPr>
              <w:t>Можливість одночасно знімати декілька графіків</w:t>
            </w:r>
          </w:p>
        </w:tc>
        <w:tc>
          <w:tcPr>
            <w:tcW w:w="4993" w:type="dxa"/>
          </w:tcPr>
          <w:p w:rsidR="000F70E1" w:rsidRPr="00970765" w:rsidRDefault="000F70E1" w:rsidP="003320C8">
            <w:pPr>
              <w:pStyle w:val="tabletextstyle"/>
              <w:rPr>
                <w:rFonts w:eastAsia="Calibri"/>
              </w:rPr>
            </w:pPr>
            <w:r w:rsidRPr="00970765">
              <w:rPr>
                <w:rFonts w:eastAsia="Calibri"/>
              </w:rPr>
              <w:t>Рішення працює з будь-яким ПК</w:t>
            </w:r>
          </w:p>
        </w:tc>
      </w:tr>
      <w:tr w:rsidR="000F70E1" w:rsidRPr="00970765" w:rsidTr="003320C8">
        <w:tc>
          <w:tcPr>
            <w:tcW w:w="575" w:type="dxa"/>
          </w:tcPr>
          <w:p w:rsidR="000F70E1" w:rsidRPr="00970765" w:rsidRDefault="000F70E1" w:rsidP="003320C8">
            <w:pPr>
              <w:pStyle w:val="tabletextstyle"/>
              <w:rPr>
                <w:rFonts w:eastAsia="Calibri"/>
              </w:rPr>
            </w:pPr>
            <w:r w:rsidRPr="00970765">
              <w:rPr>
                <w:rFonts w:eastAsia="Calibri"/>
              </w:rPr>
              <w:t>2.</w:t>
            </w:r>
          </w:p>
        </w:tc>
        <w:tc>
          <w:tcPr>
            <w:tcW w:w="1849" w:type="dxa"/>
          </w:tcPr>
          <w:p w:rsidR="000F70E1" w:rsidRPr="00970765" w:rsidRDefault="000F70E1" w:rsidP="003320C8">
            <w:pPr>
              <w:pStyle w:val="tabletextstyle"/>
              <w:rPr>
                <w:rFonts w:eastAsia="Calibri"/>
              </w:rPr>
            </w:pPr>
            <w:r w:rsidRPr="00970765">
              <w:rPr>
                <w:rFonts w:eastAsia="Calibri"/>
              </w:rPr>
              <w:t>Зняття статичних характеристик</w:t>
            </w:r>
          </w:p>
        </w:tc>
        <w:tc>
          <w:tcPr>
            <w:tcW w:w="2123" w:type="dxa"/>
          </w:tcPr>
          <w:p w:rsidR="000F70E1" w:rsidRPr="00970765" w:rsidRDefault="000F70E1" w:rsidP="003320C8">
            <w:pPr>
              <w:pStyle w:val="tabletextstyle"/>
              <w:rPr>
                <w:rFonts w:eastAsia="Calibri"/>
              </w:rPr>
            </w:pPr>
            <w:r w:rsidRPr="00970765">
              <w:rPr>
                <w:rFonts w:eastAsia="Calibri"/>
              </w:rPr>
              <w:t>Можливість одночасно знімати декілька графіків</w:t>
            </w:r>
          </w:p>
        </w:tc>
        <w:tc>
          <w:tcPr>
            <w:tcW w:w="4993" w:type="dxa"/>
          </w:tcPr>
          <w:p w:rsidR="000F70E1" w:rsidRPr="00970765" w:rsidRDefault="000F70E1" w:rsidP="003320C8">
            <w:pPr>
              <w:pStyle w:val="tabletextstyle"/>
              <w:rPr>
                <w:rFonts w:eastAsia="Calibri"/>
              </w:rPr>
            </w:pPr>
            <w:r w:rsidRPr="00970765">
              <w:rPr>
                <w:rFonts w:eastAsia="Calibri"/>
              </w:rPr>
              <w:t>Користувачу достатньо вибрати необхідні параметри для зняття графіків</w:t>
            </w:r>
          </w:p>
        </w:tc>
      </w:tr>
    </w:tbl>
    <w:p w:rsidR="000F70E1" w:rsidRPr="00970765" w:rsidRDefault="000F70E1" w:rsidP="000F70E1">
      <w:pPr>
        <w:spacing w:before="120" w:after="0" w:line="360" w:lineRule="auto"/>
        <w:ind w:firstLine="709"/>
        <w:jc w:val="right"/>
        <w:rPr>
          <w:rFonts w:eastAsia="Times New Roman" w:cs="Times New Roman"/>
        </w:rPr>
      </w:pPr>
    </w:p>
    <w:p w:rsidR="000F70E1" w:rsidRPr="00970765" w:rsidRDefault="000F70E1" w:rsidP="000F70E1">
      <w:pPr>
        <w:pStyle w:val="tablecaption"/>
      </w:pPr>
      <w:r w:rsidRPr="00970765">
        <w:t>Таблиця 6.19 – Опис трьох рівнів моделі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3958"/>
        <w:gridCol w:w="1430"/>
        <w:gridCol w:w="2025"/>
      </w:tblGrid>
      <w:tr w:rsidR="000F70E1" w:rsidRPr="00970765" w:rsidTr="003320C8">
        <w:tc>
          <w:tcPr>
            <w:tcW w:w="2127"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Рівні товару</w:t>
            </w:r>
          </w:p>
        </w:tc>
        <w:tc>
          <w:tcPr>
            <w:tcW w:w="7413" w:type="dxa"/>
            <w:gridSpan w:val="3"/>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Сутність та складові</w:t>
            </w:r>
          </w:p>
        </w:tc>
      </w:tr>
      <w:tr w:rsidR="000F70E1" w:rsidRPr="00970765" w:rsidTr="003320C8">
        <w:tc>
          <w:tcPr>
            <w:tcW w:w="2127" w:type="dxa"/>
          </w:tcPr>
          <w:p w:rsidR="000F70E1" w:rsidRPr="00970765" w:rsidRDefault="000F70E1" w:rsidP="003320C8">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І. Товар за задумом</w:t>
            </w:r>
          </w:p>
        </w:tc>
        <w:tc>
          <w:tcPr>
            <w:tcW w:w="7413" w:type="dxa"/>
            <w:gridSpan w:val="3"/>
          </w:tcPr>
          <w:p w:rsidR="000F70E1" w:rsidRPr="00970765" w:rsidRDefault="000F70E1" w:rsidP="003320C8">
            <w:pPr>
              <w:keepNext/>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Система для дослідження двомасових електромеханічних систем</w:t>
            </w:r>
          </w:p>
        </w:tc>
      </w:tr>
      <w:tr w:rsidR="000F70E1" w:rsidRPr="00970765" w:rsidTr="003320C8">
        <w:tc>
          <w:tcPr>
            <w:tcW w:w="2127" w:type="dxa"/>
            <w:vMerge w:val="restart"/>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ІІ. Товар у реальному виконанні</w:t>
            </w:r>
          </w:p>
        </w:tc>
        <w:tc>
          <w:tcPr>
            <w:tcW w:w="3958"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Властивості/характеристики</w:t>
            </w:r>
          </w:p>
        </w:tc>
        <w:tc>
          <w:tcPr>
            <w:tcW w:w="143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М/Нм</w:t>
            </w:r>
          </w:p>
        </w:tc>
        <w:tc>
          <w:tcPr>
            <w:tcW w:w="2025"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Вр/Тх /Тл/Е/Ор</w:t>
            </w:r>
          </w:p>
        </w:tc>
      </w:tr>
      <w:tr w:rsidR="000F70E1" w:rsidRPr="00970765" w:rsidTr="003320C8">
        <w:tc>
          <w:tcPr>
            <w:tcW w:w="2127" w:type="dxa"/>
            <w:vMerge/>
          </w:tcPr>
          <w:p w:rsidR="000F70E1" w:rsidRPr="00970765" w:rsidRDefault="000F70E1" w:rsidP="003320C8">
            <w:pPr>
              <w:numPr>
                <w:ilvl w:val="12"/>
                <w:numId w:val="0"/>
              </w:numPr>
              <w:spacing w:after="0" w:line="240" w:lineRule="auto"/>
              <w:rPr>
                <w:rFonts w:eastAsia="Calibri" w:cs="Times New Roman"/>
                <w:szCs w:val="28"/>
                <w:lang w:eastAsia="ru-RU"/>
              </w:rPr>
            </w:pPr>
          </w:p>
        </w:tc>
        <w:tc>
          <w:tcPr>
            <w:tcW w:w="3958"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1. Працює з будь-яким ПК</w:t>
            </w:r>
          </w:p>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2. Статичні характеристики</w:t>
            </w:r>
          </w:p>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3. Динамічні характеристики</w:t>
            </w:r>
          </w:p>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4. Зняття багатьох графіків одночасно</w:t>
            </w:r>
          </w:p>
        </w:tc>
        <w:tc>
          <w:tcPr>
            <w:tcW w:w="143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w:t>
            </w:r>
          </w:p>
        </w:tc>
        <w:tc>
          <w:tcPr>
            <w:tcW w:w="2025"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w:t>
            </w:r>
          </w:p>
        </w:tc>
      </w:tr>
      <w:tr w:rsidR="000F70E1" w:rsidRPr="00970765" w:rsidTr="003320C8">
        <w:tc>
          <w:tcPr>
            <w:tcW w:w="2127" w:type="dxa"/>
            <w:vMerge/>
          </w:tcPr>
          <w:p w:rsidR="000F70E1" w:rsidRPr="00970765" w:rsidRDefault="000F70E1" w:rsidP="003320C8">
            <w:pPr>
              <w:numPr>
                <w:ilvl w:val="12"/>
                <w:numId w:val="0"/>
              </w:numPr>
              <w:spacing w:after="0" w:line="240" w:lineRule="auto"/>
              <w:rPr>
                <w:rFonts w:eastAsia="Calibri" w:cs="Times New Roman"/>
                <w:szCs w:val="28"/>
                <w:lang w:eastAsia="ru-RU"/>
              </w:rPr>
            </w:pPr>
          </w:p>
        </w:tc>
        <w:tc>
          <w:tcPr>
            <w:tcW w:w="7413" w:type="dxa"/>
            <w:gridSpan w:val="3"/>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Тестування при налаштуванні проводитимуться спеціалістами</w:t>
            </w:r>
          </w:p>
        </w:tc>
      </w:tr>
      <w:tr w:rsidR="000F70E1" w:rsidRPr="00970765" w:rsidTr="003320C8">
        <w:tc>
          <w:tcPr>
            <w:tcW w:w="2127" w:type="dxa"/>
            <w:vMerge/>
          </w:tcPr>
          <w:p w:rsidR="000F70E1" w:rsidRPr="00970765" w:rsidRDefault="000F70E1" w:rsidP="003320C8">
            <w:pPr>
              <w:numPr>
                <w:ilvl w:val="12"/>
                <w:numId w:val="0"/>
              </w:numPr>
              <w:spacing w:after="0" w:line="240" w:lineRule="auto"/>
              <w:rPr>
                <w:rFonts w:eastAsia="Calibri" w:cs="Times New Roman"/>
                <w:szCs w:val="28"/>
                <w:lang w:eastAsia="ru-RU"/>
              </w:rPr>
            </w:pPr>
          </w:p>
        </w:tc>
        <w:tc>
          <w:tcPr>
            <w:tcW w:w="7413" w:type="dxa"/>
            <w:gridSpan w:val="3"/>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Маркування присутнє</w:t>
            </w:r>
          </w:p>
        </w:tc>
      </w:tr>
      <w:tr w:rsidR="000F70E1" w:rsidRPr="00970765" w:rsidTr="003320C8">
        <w:tc>
          <w:tcPr>
            <w:tcW w:w="2127" w:type="dxa"/>
            <w:vMerge/>
          </w:tcPr>
          <w:p w:rsidR="000F70E1" w:rsidRPr="00970765" w:rsidRDefault="000F70E1" w:rsidP="003320C8">
            <w:pPr>
              <w:numPr>
                <w:ilvl w:val="12"/>
                <w:numId w:val="0"/>
              </w:numPr>
              <w:spacing w:after="0" w:line="240" w:lineRule="auto"/>
              <w:rPr>
                <w:rFonts w:eastAsia="Calibri" w:cs="Times New Roman"/>
                <w:szCs w:val="28"/>
                <w:lang w:eastAsia="ru-RU"/>
              </w:rPr>
            </w:pPr>
          </w:p>
        </w:tc>
        <w:tc>
          <w:tcPr>
            <w:tcW w:w="7413" w:type="dxa"/>
            <w:gridSpan w:val="3"/>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Запропонований проект. Система для дослідження двомасових електромеханічних систем</w:t>
            </w:r>
          </w:p>
        </w:tc>
      </w:tr>
      <w:tr w:rsidR="000F70E1" w:rsidRPr="00970765" w:rsidTr="003320C8">
        <w:tc>
          <w:tcPr>
            <w:tcW w:w="2127" w:type="dxa"/>
            <w:vMerge w:val="restart"/>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ІІІ. Товар із підкріпленням</w:t>
            </w:r>
          </w:p>
        </w:tc>
        <w:tc>
          <w:tcPr>
            <w:tcW w:w="7413" w:type="dxa"/>
            <w:gridSpan w:val="3"/>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Безкоштовна наладка оцінювача перший раз</w:t>
            </w:r>
          </w:p>
        </w:tc>
      </w:tr>
      <w:tr w:rsidR="000F70E1" w:rsidRPr="00970765" w:rsidTr="003320C8">
        <w:tc>
          <w:tcPr>
            <w:tcW w:w="2127" w:type="dxa"/>
            <w:vMerge/>
          </w:tcPr>
          <w:p w:rsidR="000F70E1" w:rsidRPr="00970765" w:rsidRDefault="000F70E1" w:rsidP="003320C8">
            <w:pPr>
              <w:numPr>
                <w:ilvl w:val="12"/>
                <w:numId w:val="0"/>
              </w:numPr>
              <w:spacing w:after="0" w:line="240" w:lineRule="auto"/>
              <w:rPr>
                <w:rFonts w:eastAsia="Calibri" w:cs="Times New Roman"/>
                <w:szCs w:val="28"/>
                <w:lang w:eastAsia="ru-RU"/>
              </w:rPr>
            </w:pPr>
          </w:p>
        </w:tc>
        <w:tc>
          <w:tcPr>
            <w:tcW w:w="7413" w:type="dxa"/>
            <w:gridSpan w:val="3"/>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Постійне надання спеціалістів для ремонту обладнання</w:t>
            </w:r>
          </w:p>
        </w:tc>
      </w:tr>
      <w:tr w:rsidR="000F70E1" w:rsidRPr="00970765" w:rsidTr="003320C8">
        <w:tc>
          <w:tcPr>
            <w:tcW w:w="9540" w:type="dxa"/>
            <w:gridSpan w:val="4"/>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lastRenderedPageBreak/>
              <w:t>За рахунок чого потенційний товар буде захищено від копіювання: ноу-хау.</w:t>
            </w:r>
          </w:p>
        </w:tc>
      </w:tr>
    </w:tbl>
    <w:p w:rsidR="000F70E1" w:rsidRPr="00970765" w:rsidRDefault="000F70E1" w:rsidP="000F70E1">
      <w:pPr>
        <w:keepNext/>
        <w:spacing w:before="120" w:after="0" w:line="360" w:lineRule="auto"/>
        <w:ind w:firstLine="709"/>
        <w:jc w:val="right"/>
        <w:rPr>
          <w:rFonts w:eastAsia="Times New Roman" w:cs="Times New Roman"/>
        </w:rPr>
      </w:pPr>
      <w:r w:rsidRPr="00970765">
        <w:rPr>
          <w:rFonts w:eastAsia="Times New Roman" w:cs="Times New Roman"/>
        </w:rPr>
        <w:t>Таблиця 6.20 – Визначення меж встановлення ціни</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707"/>
        <w:gridCol w:w="1699"/>
        <w:gridCol w:w="2548"/>
        <w:gridCol w:w="3012"/>
      </w:tblGrid>
      <w:tr w:rsidR="000F70E1" w:rsidRPr="00970765" w:rsidTr="003320C8">
        <w:tc>
          <w:tcPr>
            <w:tcW w:w="574"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707"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Рівень цін на товари-замінники</w:t>
            </w:r>
          </w:p>
        </w:tc>
        <w:tc>
          <w:tcPr>
            <w:tcW w:w="1699"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Рівень цін на товари-аналоги</w:t>
            </w:r>
          </w:p>
        </w:tc>
        <w:tc>
          <w:tcPr>
            <w:tcW w:w="2548"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Рівень доходів цільової групи споживачів</w:t>
            </w:r>
          </w:p>
        </w:tc>
        <w:tc>
          <w:tcPr>
            <w:tcW w:w="3012"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Верхня та нижня межі встановлення ціни на товар/послугу</w:t>
            </w:r>
          </w:p>
        </w:tc>
      </w:tr>
      <w:tr w:rsidR="000F70E1" w:rsidRPr="00970765" w:rsidTr="003320C8">
        <w:tc>
          <w:tcPr>
            <w:tcW w:w="574" w:type="dxa"/>
          </w:tcPr>
          <w:p w:rsidR="000F70E1" w:rsidRPr="00970765" w:rsidRDefault="000F70E1" w:rsidP="003320C8">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1.</w:t>
            </w:r>
          </w:p>
        </w:tc>
        <w:tc>
          <w:tcPr>
            <w:tcW w:w="1707" w:type="dxa"/>
          </w:tcPr>
          <w:p w:rsidR="000F70E1" w:rsidRPr="00970765" w:rsidRDefault="000F70E1" w:rsidP="003320C8">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45000</w:t>
            </w:r>
          </w:p>
        </w:tc>
        <w:tc>
          <w:tcPr>
            <w:tcW w:w="1699" w:type="dxa"/>
          </w:tcPr>
          <w:p w:rsidR="000F70E1" w:rsidRPr="00970765" w:rsidRDefault="000F70E1" w:rsidP="003320C8">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58000</w:t>
            </w:r>
          </w:p>
        </w:tc>
        <w:tc>
          <w:tcPr>
            <w:tcW w:w="2548" w:type="dxa"/>
          </w:tcPr>
          <w:p w:rsidR="000F70E1" w:rsidRPr="00970765" w:rsidRDefault="000F70E1" w:rsidP="003320C8">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130000</w:t>
            </w:r>
          </w:p>
        </w:tc>
        <w:tc>
          <w:tcPr>
            <w:tcW w:w="3012" w:type="dxa"/>
          </w:tcPr>
          <w:p w:rsidR="000F70E1" w:rsidRPr="00970765" w:rsidRDefault="000F70E1" w:rsidP="003320C8">
            <w:pPr>
              <w:keepNext/>
              <w:numPr>
                <w:ilvl w:val="12"/>
                <w:numId w:val="0"/>
              </w:numPr>
              <w:spacing w:after="0" w:line="360" w:lineRule="auto"/>
              <w:jc w:val="both"/>
              <w:rPr>
                <w:rFonts w:eastAsia="Calibri" w:cs="Times New Roman"/>
                <w:szCs w:val="28"/>
                <w:lang w:eastAsia="ru-RU"/>
              </w:rPr>
            </w:pPr>
            <w:r w:rsidRPr="00970765">
              <w:rPr>
                <w:rFonts w:eastAsia="Calibri" w:cs="Times New Roman"/>
                <w:szCs w:val="28"/>
                <w:lang w:eastAsia="ru-RU"/>
              </w:rPr>
              <w:t>54000</w:t>
            </w:r>
          </w:p>
        </w:tc>
      </w:tr>
    </w:tbl>
    <w:p w:rsidR="000F70E1" w:rsidRPr="00970765" w:rsidRDefault="000F70E1" w:rsidP="000F70E1">
      <w:pPr>
        <w:pStyle w:val="tablecaption"/>
      </w:pPr>
      <w:r w:rsidRPr="00970765">
        <w:t>Таблиця 6.21 – Формування системи збуту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5"/>
        <w:gridCol w:w="2485"/>
        <w:gridCol w:w="2340"/>
        <w:gridCol w:w="2340"/>
        <w:gridCol w:w="1800"/>
      </w:tblGrid>
      <w:tr w:rsidR="000F70E1" w:rsidRPr="00970765" w:rsidTr="003320C8">
        <w:tc>
          <w:tcPr>
            <w:tcW w:w="575"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2485"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Специфіка закупівельної поведінки цільових клієнтів</w:t>
            </w:r>
          </w:p>
        </w:tc>
        <w:tc>
          <w:tcPr>
            <w:tcW w:w="234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Функції збуту, які має виконувати постачальник товару</w:t>
            </w:r>
          </w:p>
        </w:tc>
        <w:tc>
          <w:tcPr>
            <w:tcW w:w="234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Глибина каналу збуту</w:t>
            </w:r>
          </w:p>
        </w:tc>
        <w:tc>
          <w:tcPr>
            <w:tcW w:w="180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Оптимальна система збуту</w:t>
            </w:r>
          </w:p>
        </w:tc>
      </w:tr>
      <w:tr w:rsidR="000F70E1" w:rsidRPr="00970765" w:rsidTr="003320C8">
        <w:tc>
          <w:tcPr>
            <w:tcW w:w="575"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2485"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Купують установку та платять за ремонт обладнання, у разу поломки</w:t>
            </w:r>
          </w:p>
        </w:tc>
        <w:tc>
          <w:tcPr>
            <w:tcW w:w="2340"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Продаж</w:t>
            </w:r>
          </w:p>
        </w:tc>
        <w:tc>
          <w:tcPr>
            <w:tcW w:w="2340"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 xml:space="preserve">0 – напряму, </w:t>
            </w:r>
          </w:p>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 – через одного посередника</w:t>
            </w:r>
          </w:p>
        </w:tc>
        <w:tc>
          <w:tcPr>
            <w:tcW w:w="1800"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Власна та залучена</w:t>
            </w:r>
          </w:p>
        </w:tc>
      </w:tr>
    </w:tbl>
    <w:p w:rsidR="000F70E1" w:rsidRPr="00970765" w:rsidRDefault="000F70E1" w:rsidP="000F70E1">
      <w:pPr>
        <w:pStyle w:val="tablecaption"/>
      </w:pPr>
      <w:r w:rsidRPr="00970765">
        <w:t>Таблиця 6.22 – Концепція маркетингових комунікацій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1586"/>
        <w:gridCol w:w="2129"/>
        <w:gridCol w:w="1831"/>
        <w:gridCol w:w="1620"/>
        <w:gridCol w:w="1800"/>
      </w:tblGrid>
      <w:tr w:rsidR="000F70E1" w:rsidRPr="00970765" w:rsidTr="003320C8">
        <w:tc>
          <w:tcPr>
            <w:tcW w:w="574"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 п/п</w:t>
            </w:r>
          </w:p>
        </w:tc>
        <w:tc>
          <w:tcPr>
            <w:tcW w:w="1586"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Специфіка поведінки цільових клієнтів</w:t>
            </w:r>
          </w:p>
        </w:tc>
        <w:tc>
          <w:tcPr>
            <w:tcW w:w="2129"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Канали комунікацій, якими користуються цільові клієнти</w:t>
            </w:r>
          </w:p>
        </w:tc>
        <w:tc>
          <w:tcPr>
            <w:tcW w:w="1831"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Ключові позиції, обрані для позиціонування</w:t>
            </w:r>
          </w:p>
        </w:tc>
        <w:tc>
          <w:tcPr>
            <w:tcW w:w="162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Завдання рекламного повідомлення</w:t>
            </w:r>
          </w:p>
        </w:tc>
        <w:tc>
          <w:tcPr>
            <w:tcW w:w="1800" w:type="dxa"/>
            <w:vAlign w:val="center"/>
          </w:tcPr>
          <w:p w:rsidR="000F70E1" w:rsidRPr="00970765" w:rsidRDefault="000F70E1" w:rsidP="003320C8">
            <w:pPr>
              <w:keepNext/>
              <w:numPr>
                <w:ilvl w:val="12"/>
                <w:numId w:val="0"/>
              </w:numPr>
              <w:spacing w:after="0" w:line="240" w:lineRule="auto"/>
              <w:jc w:val="center"/>
              <w:rPr>
                <w:rFonts w:eastAsia="Calibri" w:cs="Times New Roman"/>
                <w:i/>
                <w:szCs w:val="28"/>
                <w:lang w:eastAsia="ru-RU"/>
              </w:rPr>
            </w:pPr>
            <w:r w:rsidRPr="00970765">
              <w:rPr>
                <w:rFonts w:eastAsia="Calibri" w:cs="Times New Roman"/>
                <w:i/>
                <w:szCs w:val="28"/>
                <w:lang w:eastAsia="ru-RU"/>
              </w:rPr>
              <w:t>Концепція рекламного звернення</w:t>
            </w:r>
          </w:p>
        </w:tc>
      </w:tr>
      <w:tr w:rsidR="000F70E1" w:rsidRPr="00970765" w:rsidTr="003320C8">
        <w:tc>
          <w:tcPr>
            <w:tcW w:w="574" w:type="dxa"/>
          </w:tcPr>
          <w:p w:rsidR="000F70E1" w:rsidRPr="00970765" w:rsidRDefault="000F70E1" w:rsidP="003320C8">
            <w:pPr>
              <w:numPr>
                <w:ilvl w:val="12"/>
                <w:numId w:val="0"/>
              </w:numPr>
              <w:spacing w:after="0" w:line="240" w:lineRule="auto"/>
              <w:jc w:val="both"/>
              <w:rPr>
                <w:rFonts w:eastAsia="Calibri" w:cs="Times New Roman"/>
                <w:szCs w:val="28"/>
                <w:lang w:eastAsia="ru-RU"/>
              </w:rPr>
            </w:pPr>
            <w:r w:rsidRPr="00970765">
              <w:rPr>
                <w:rFonts w:eastAsia="Calibri" w:cs="Times New Roman"/>
                <w:szCs w:val="28"/>
                <w:lang w:eastAsia="ru-RU"/>
              </w:rPr>
              <w:t>1.</w:t>
            </w:r>
          </w:p>
        </w:tc>
        <w:tc>
          <w:tcPr>
            <w:tcW w:w="1586"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Купівля установки</w:t>
            </w:r>
          </w:p>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Та використання її у навчальних цілях</w:t>
            </w:r>
          </w:p>
        </w:tc>
        <w:tc>
          <w:tcPr>
            <w:tcW w:w="2129"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Живе спілкування, Інтернет</w:t>
            </w:r>
          </w:p>
        </w:tc>
        <w:tc>
          <w:tcPr>
            <w:tcW w:w="1831"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Робота із будь-яким ПК, дослідження двомасовості</w:t>
            </w:r>
          </w:p>
        </w:tc>
        <w:tc>
          <w:tcPr>
            <w:tcW w:w="162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Показати переваги розробленої установки</w:t>
            </w:r>
          </w:p>
        </w:tc>
        <w:tc>
          <w:tcPr>
            <w:tcW w:w="1800" w:type="dxa"/>
          </w:tcPr>
          <w:p w:rsidR="000F70E1" w:rsidRPr="00970765" w:rsidRDefault="000F70E1" w:rsidP="003320C8">
            <w:pPr>
              <w:numPr>
                <w:ilvl w:val="12"/>
                <w:numId w:val="0"/>
              </w:numPr>
              <w:spacing w:after="0" w:line="240" w:lineRule="auto"/>
              <w:rPr>
                <w:rFonts w:eastAsia="Calibri" w:cs="Times New Roman"/>
                <w:szCs w:val="28"/>
                <w:lang w:eastAsia="ru-RU"/>
              </w:rPr>
            </w:pPr>
            <w:r w:rsidRPr="00970765">
              <w:rPr>
                <w:rFonts w:eastAsia="Calibri" w:cs="Times New Roman"/>
                <w:szCs w:val="28"/>
                <w:lang w:eastAsia="ru-RU"/>
              </w:rPr>
              <w:t>Реклама в мережі Інтернет, живе спілкування із потенційними клієнтами, участь у тематичних виставках для залучення зацікавлених покупців.</w:t>
            </w:r>
          </w:p>
        </w:tc>
      </w:tr>
    </w:tbl>
    <w:p w:rsidR="000F70E1" w:rsidRPr="00970765" w:rsidRDefault="000F70E1" w:rsidP="000F70E1">
      <w:pPr>
        <w:pStyle w:val="chapterconclusion"/>
      </w:pPr>
      <w:r w:rsidRPr="00970765">
        <w:lastRenderedPageBreak/>
        <w:t>ВИСНОВКИ ДО РОЗДІЛУ 6</w:t>
      </w:r>
    </w:p>
    <w:p w:rsidR="000F70E1" w:rsidRPr="00970765" w:rsidRDefault="000F70E1" w:rsidP="000F70E1">
      <w:pPr>
        <w:spacing w:after="0" w:line="360" w:lineRule="auto"/>
        <w:ind w:firstLine="709"/>
        <w:jc w:val="both"/>
        <w:rPr>
          <w:rFonts w:eastAsia="Times New Roman" w:cs="Times New Roman"/>
        </w:rPr>
      </w:pPr>
      <w:r w:rsidRPr="00970765">
        <w:rPr>
          <w:rFonts w:eastAsia="Times New Roman" w:cs="Times New Roman"/>
        </w:rPr>
        <w:t xml:space="preserve">У даному розділі був розроблений стартап-проект по продажу, впровадженні в масове використання та подальшому налаштуванні експериментальної установки для дослідження двомасових електромеханічних систем. Були проведені технологічний аудит ідеї, аналіз ринкових можливостей запуску проекту та розроблено ринкову стратегію. </w:t>
      </w:r>
    </w:p>
    <w:p w:rsidR="000F70E1" w:rsidRPr="00970765" w:rsidRDefault="000F70E1" w:rsidP="000F70E1">
      <w:pPr>
        <w:spacing w:after="0" w:line="360" w:lineRule="auto"/>
        <w:ind w:firstLine="709"/>
        <w:jc w:val="both"/>
        <w:rPr>
          <w:rFonts w:eastAsia="Times New Roman" w:cs="Times New Roman"/>
        </w:rPr>
      </w:pPr>
      <w:r w:rsidRPr="00970765">
        <w:rPr>
          <w:rFonts w:eastAsia="Times New Roman" w:cs="Times New Roman"/>
        </w:rPr>
        <w:t>Проведені дослідження показують, що зазначений продукт є корисним для підвищення якості знань студентів закладів вищої освіти та працівників підприємств електромеханічного профілю, тому попит на запропонований товар є досить великим. Оскільки динаміки ринку зростає, тому можна вважати, що і попит на товар буде зростати при достатній конкурентоспроможності та активній рекламній кампанії. Виходячи з аналізу ринкової можливості запуску проекту, було вирішено, що альтернатива 1 (</w:t>
      </w:r>
      <w:r w:rsidRPr="00970765">
        <w:rPr>
          <w:rFonts w:eastAsia="Times New Roman" w:cs="Times New Roman"/>
          <w:szCs w:val="28"/>
        </w:rPr>
        <w:t>збірка продукту з вже існуючих елементів та наладка спеціалістами, наприклад розробником проекту, що є більш швидким рішенням)</w:t>
      </w:r>
      <w:r w:rsidRPr="00970765">
        <w:rPr>
          <w:rFonts w:eastAsia="Times New Roman" w:cs="Times New Roman"/>
        </w:rPr>
        <w:t xml:space="preserve"> є більш привабливою, оскільки строки реалізації менші і отримання ресурсів ймовірніші. </w:t>
      </w:r>
    </w:p>
    <w:p w:rsidR="000F70E1" w:rsidRPr="00970765" w:rsidRDefault="000F70E1" w:rsidP="000F70E1">
      <w:pPr>
        <w:spacing w:after="0" w:line="360" w:lineRule="auto"/>
        <w:ind w:firstLine="709"/>
        <w:jc w:val="both"/>
        <w:rPr>
          <w:rFonts w:eastAsia="Times New Roman" w:cs="Times New Roman"/>
        </w:rPr>
      </w:pPr>
      <w:r w:rsidRPr="00970765">
        <w:rPr>
          <w:rFonts w:eastAsia="Times New Roman" w:cs="Times New Roman"/>
        </w:rPr>
        <w:t>Бар’єрами для входу на ринок можуть бути компанії-конкуренти, оскільки вони вже відомі, але, виходячи з того, що запропонований стартап-проект є ноу-хау у цій сфері і забезпечує можливості, які не пропонуються ні одним з конкурентів, то можна дійти висновку, що буде доцільна подальша імплементація проекту.</w:t>
      </w:r>
    </w:p>
    <w:p w:rsidR="000F70E1" w:rsidRPr="00970765" w:rsidRDefault="000F70E1" w:rsidP="000F70E1">
      <w:pPr>
        <w:rPr>
          <w:rFonts w:eastAsia="Times New Roman" w:cs="Times New Roman"/>
        </w:rPr>
      </w:pPr>
      <w:r w:rsidRPr="00970765">
        <w:br w:type="page"/>
      </w:r>
    </w:p>
    <w:p w:rsidR="000F70E1" w:rsidRPr="00970765" w:rsidRDefault="000F70E1" w:rsidP="000F70E1">
      <w:pPr>
        <w:pStyle w:val="Heading1"/>
        <w:ind w:left="1287"/>
      </w:pPr>
      <w:bookmarkStart w:id="251" w:name="_Toc532032285"/>
      <w:r w:rsidRPr="00970765">
        <w:lastRenderedPageBreak/>
        <w:t>Висновки</w:t>
      </w:r>
      <w:bookmarkEnd w:id="251"/>
    </w:p>
    <w:p w:rsidR="000F70E1" w:rsidRPr="00970765" w:rsidRDefault="000F70E1" w:rsidP="000F70E1">
      <w:pPr>
        <w:pStyle w:val="1"/>
      </w:pPr>
      <w:r w:rsidRPr="00970765">
        <w:t>Завдяки своїм властивостям сервоприводи знаходять своє застосування в широкому спектрі високоточних систем: координатно-сверлильних станках, системах позиціонування, робототехніці.</w:t>
      </w:r>
    </w:p>
    <w:p w:rsidR="000F70E1" w:rsidRPr="00970765" w:rsidRDefault="000F70E1" w:rsidP="000F70E1">
      <w:pPr>
        <w:pStyle w:val="1"/>
      </w:pPr>
      <w:r w:rsidRPr="00970765">
        <w:t xml:space="preserve">Метою роботи була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Для реалізації проекту було проведено аналітичний огляд існуючих стендів, що застосовуються для дослідження електроприводів, їх функціональні можливості, обладнання, що використовується при технічній реалізації, та сформовано вимоги до установки. </w:t>
      </w:r>
    </w:p>
    <w:p w:rsidR="000F70E1" w:rsidRPr="00970765" w:rsidRDefault="000F70E1" w:rsidP="000F70E1">
      <w:pPr>
        <w:pStyle w:val="1"/>
      </w:pPr>
      <w:r w:rsidRPr="00970765">
        <w:t>В роботі були наведені основні положення з теорії керування координатами синхронного двигуна з постійними магнітами:</w:t>
      </w:r>
    </w:p>
    <w:p w:rsidR="000F70E1" w:rsidRPr="00970765" w:rsidRDefault="000F70E1" w:rsidP="000F70E1">
      <w:pPr>
        <w:pStyle w:val="1"/>
        <w:numPr>
          <w:ilvl w:val="0"/>
          <w:numId w:val="32"/>
        </w:numPr>
        <w:ind w:left="0" w:firstLine="0"/>
      </w:pPr>
      <w:r w:rsidRPr="00970765">
        <w:t>наведено математичний опис неявнополюсного синхронного двигуна зі збудженням від постійних магнітів;</w:t>
      </w:r>
    </w:p>
    <w:p w:rsidR="000F70E1" w:rsidRPr="00970765" w:rsidRDefault="000F70E1" w:rsidP="000F70E1">
      <w:pPr>
        <w:pStyle w:val="1"/>
        <w:numPr>
          <w:ilvl w:val="0"/>
          <w:numId w:val="32"/>
        </w:numPr>
        <w:ind w:left="0" w:firstLine="0"/>
      </w:pPr>
      <w:r w:rsidRPr="00970765">
        <w:t>представлений метод конструювання алгоритмів керування кутовою швидкістю синхронних двигунів зі збудженням від постійних магнітів.</w:t>
      </w:r>
    </w:p>
    <w:p w:rsidR="000F70E1" w:rsidRPr="00970765" w:rsidRDefault="000F70E1" w:rsidP="000F70E1">
      <w:pPr>
        <w:pStyle w:val="1"/>
      </w:pPr>
      <w:r w:rsidRPr="00970765">
        <w:t>Також було показано представлення механічних зв’язків на розрахункових схемах і наведена математична модель двомасової пружної системи.</w:t>
      </w:r>
    </w:p>
    <w:p w:rsidR="000F70E1" w:rsidRPr="00970765" w:rsidRDefault="000F70E1" w:rsidP="000F70E1">
      <w:pPr>
        <w:spacing w:after="0" w:line="360" w:lineRule="auto"/>
        <w:ind w:firstLine="709"/>
        <w:rPr>
          <w:rFonts w:cs="Times New Roman"/>
          <w:szCs w:val="28"/>
        </w:rPr>
      </w:pPr>
      <w:r w:rsidRPr="00970765">
        <w:rPr>
          <w:rFonts w:cs="Times New Roman"/>
          <w:szCs w:val="28"/>
        </w:rPr>
        <w:t>В роботі наведено опис роботи та налаштування керуючо-перетворювального пристроєм Rexroth IndraDrive C, і висвітлено основні положення щодо таких етапів роботи, як:</w:t>
      </w:r>
    </w:p>
    <w:p w:rsidR="000F70E1" w:rsidRPr="00970765" w:rsidRDefault="000F70E1" w:rsidP="000F70E1">
      <w:pPr>
        <w:pStyle w:val="ListParagraph"/>
        <w:numPr>
          <w:ilvl w:val="0"/>
          <w:numId w:val="33"/>
        </w:numPr>
        <w:spacing w:after="0" w:line="360" w:lineRule="auto"/>
        <w:jc w:val="left"/>
        <w:rPr>
          <w:rFonts w:cs="Times New Roman"/>
          <w:szCs w:val="28"/>
        </w:rPr>
      </w:pPr>
      <w:r w:rsidRPr="00970765">
        <w:rPr>
          <w:rFonts w:cs="Times New Roman"/>
          <w:szCs w:val="28"/>
        </w:rPr>
        <w:t>налаштування зв’язку сервоприводу та персонального комп’ютера;</w:t>
      </w:r>
    </w:p>
    <w:p w:rsidR="000F70E1" w:rsidRPr="00970765" w:rsidRDefault="000F70E1" w:rsidP="000F70E1">
      <w:pPr>
        <w:pStyle w:val="ListParagraph"/>
        <w:numPr>
          <w:ilvl w:val="0"/>
          <w:numId w:val="33"/>
        </w:numPr>
        <w:spacing w:after="0" w:line="360" w:lineRule="auto"/>
        <w:jc w:val="left"/>
        <w:rPr>
          <w:rFonts w:cs="Times New Roman"/>
          <w:szCs w:val="28"/>
        </w:rPr>
      </w:pPr>
      <w:r w:rsidRPr="00970765">
        <w:rPr>
          <w:rFonts w:cs="Times New Roman"/>
          <w:szCs w:val="28"/>
        </w:rPr>
        <w:t>визначення параметрів двигуна;</w:t>
      </w:r>
    </w:p>
    <w:p w:rsidR="000F70E1" w:rsidRPr="00970765" w:rsidRDefault="000F70E1" w:rsidP="000F70E1">
      <w:pPr>
        <w:pStyle w:val="ListParagraph"/>
        <w:numPr>
          <w:ilvl w:val="0"/>
          <w:numId w:val="33"/>
        </w:numPr>
        <w:spacing w:after="0" w:line="360" w:lineRule="auto"/>
        <w:jc w:val="left"/>
        <w:rPr>
          <w:rFonts w:cs="Times New Roman"/>
          <w:szCs w:val="28"/>
        </w:rPr>
      </w:pPr>
      <w:r w:rsidRPr="00970765">
        <w:rPr>
          <w:rFonts w:cs="Times New Roman"/>
          <w:szCs w:val="28"/>
        </w:rPr>
        <w:t>налаштування контуру регулювання струму;</w:t>
      </w:r>
    </w:p>
    <w:p w:rsidR="000F70E1" w:rsidRPr="00970765" w:rsidRDefault="000F70E1" w:rsidP="000F70E1">
      <w:pPr>
        <w:pStyle w:val="ListParagraph"/>
        <w:numPr>
          <w:ilvl w:val="0"/>
          <w:numId w:val="33"/>
        </w:numPr>
        <w:spacing w:after="0" w:line="360" w:lineRule="auto"/>
        <w:jc w:val="left"/>
        <w:rPr>
          <w:rFonts w:cs="Times New Roman"/>
          <w:szCs w:val="28"/>
        </w:rPr>
      </w:pPr>
      <w:r w:rsidRPr="00970765">
        <w:rPr>
          <w:rFonts w:cs="Times New Roman"/>
          <w:szCs w:val="28"/>
        </w:rPr>
        <w:t>візуалізація перехідних процесів сервоприводу;</w:t>
      </w:r>
    </w:p>
    <w:p w:rsidR="000F70E1" w:rsidRPr="00970765" w:rsidRDefault="000F70E1" w:rsidP="000F70E1">
      <w:pPr>
        <w:pStyle w:val="1"/>
      </w:pPr>
      <w:r w:rsidRPr="00970765">
        <w:t xml:space="preserve">В результаті повномасштабних тестів синхронного електроприводу та навантажувального агрегату на експериментальній установці та математичного моделювання встановлено структуру електромеханічного </w:t>
      </w:r>
      <w:r w:rsidRPr="00970765">
        <w:lastRenderedPageBreak/>
        <w:t>об’єкту та визначені його параметри. У результаті порівняння логарифмічних амплітудно-частотних та фазо-частотних характеристик контуру швидкості, які можна отримати засобами Rexroth (експериментально) та промоделювавши було доведено що досліджувана система приводу повинна розглядатися як двомасова. Наведено результати моделювання та тестування систем регулювання швидкістю з ПІ та П регулятором.</w:t>
      </w:r>
    </w:p>
    <w:p w:rsidR="000F70E1" w:rsidRPr="00970765" w:rsidRDefault="000F70E1" w:rsidP="000F70E1">
      <w:pPr>
        <w:spacing w:after="0" w:line="360" w:lineRule="auto"/>
        <w:jc w:val="both"/>
        <w:rPr>
          <w:rFonts w:cs="Times New Roman"/>
          <w:szCs w:val="28"/>
        </w:rPr>
      </w:pPr>
      <w:r w:rsidRPr="00970765">
        <w:rPr>
          <w:rFonts w:cs="Times New Roman"/>
          <w:szCs w:val="28"/>
        </w:rPr>
        <w:t xml:space="preserve">В результаті роботи було доведено що розроблена досліджувана система є цілком придатною для використанні її у навчальному процесі. За допомогою моделі, що використовувалася, можна досліджувати поведінку системи при аварійних режимах та при різних налаштуваннях контурів керування. </w:t>
      </w:r>
    </w:p>
    <w:p w:rsidR="000F70E1" w:rsidRPr="00970765" w:rsidRDefault="000F70E1" w:rsidP="000F70E1">
      <w:pPr>
        <w:spacing w:after="0" w:line="360" w:lineRule="auto"/>
        <w:ind w:firstLine="709"/>
        <w:jc w:val="both"/>
        <w:rPr>
          <w:rFonts w:eastAsia="Times New Roman" w:cs="Times New Roman"/>
        </w:rPr>
      </w:pPr>
      <w:r w:rsidRPr="00970765">
        <w:rPr>
          <w:rFonts w:eastAsia="Times New Roman" w:cs="Times New Roman"/>
        </w:rPr>
        <w:t xml:space="preserve">В останньому розділі роботи був розроблений стартап-проект по продажу, впровадженні в масове використання та подальшому налаштуванні експериментальної установки для дослідження двомасових електромеханічних систем. Були проведені технологічний аудит ідеї, аналіз ринкових можливостей запуску проекту та розроблено ринкову стратегію. </w:t>
      </w:r>
    </w:p>
    <w:p w:rsidR="000F70E1" w:rsidRPr="00970765" w:rsidRDefault="000F70E1" w:rsidP="000F70E1"/>
    <w:p w:rsidR="000F70E1" w:rsidRPr="00970765" w:rsidRDefault="000F70E1" w:rsidP="000F70E1">
      <w:pPr>
        <w:pStyle w:val="1"/>
      </w:pPr>
      <w:r w:rsidRPr="00970765">
        <w:br w:type="page"/>
      </w:r>
    </w:p>
    <w:p w:rsidR="000F70E1" w:rsidRPr="00970765" w:rsidRDefault="000F70E1" w:rsidP="000F70E1">
      <w:pPr>
        <w:pStyle w:val="Heading1"/>
      </w:pPr>
      <w:bookmarkStart w:id="252" w:name="_Toc515543580"/>
      <w:bookmarkStart w:id="253" w:name="_Toc528518786"/>
      <w:bookmarkStart w:id="254" w:name="_Toc530556021"/>
      <w:bookmarkStart w:id="255" w:name="_Toc532032286"/>
      <w:r w:rsidRPr="00970765">
        <w:lastRenderedPageBreak/>
        <w:t>Перелік посилань</w:t>
      </w:r>
      <w:bookmarkEnd w:id="252"/>
      <w:bookmarkEnd w:id="253"/>
      <w:bookmarkEnd w:id="254"/>
      <w:bookmarkEnd w:id="255"/>
    </w:p>
    <w:p w:rsidR="000F70E1" w:rsidRPr="00970765" w:rsidRDefault="000F70E1" w:rsidP="000F70E1">
      <w:pPr>
        <w:spacing w:after="0" w:line="240" w:lineRule="auto"/>
        <w:rPr>
          <w:rFonts w:eastAsia="Times New Roman" w:cs="Times New Roman"/>
          <w:sz w:val="24"/>
          <w:szCs w:val="24"/>
          <w:lang w:eastAsia="ru-RU"/>
        </w:rPr>
      </w:pPr>
    </w:p>
    <w:p w:rsidR="000F70E1" w:rsidRPr="00970765" w:rsidRDefault="000F70E1" w:rsidP="000F70E1">
      <w:pPr>
        <w:numPr>
          <w:ilvl w:val="0"/>
          <w:numId w:val="22"/>
        </w:numPr>
        <w:spacing w:after="0" w:line="360" w:lineRule="auto"/>
        <w:ind w:left="0" w:firstLine="0"/>
        <w:contextualSpacing/>
        <w:jc w:val="both"/>
        <w:rPr>
          <w:rFonts w:eastAsia="Times New Roman" w:cs="Times New Roman"/>
          <w:szCs w:val="28"/>
          <w:lang w:eastAsia="ru-RU"/>
        </w:rPr>
      </w:pPr>
      <w:r w:rsidRPr="00970765">
        <w:rPr>
          <w:rFonts w:eastAsia="Times New Roman" w:cs="Times New Roman"/>
          <w:szCs w:val="28"/>
          <w:lang w:eastAsia="ru-RU"/>
        </w:rPr>
        <w:t>Educational Project for the Teaching of Control of Electri Traction Drives Pablo Moreno-Torres 1,*, Marcos Blanco 2, Marcos Lafoz 2 and Jaime R. Arribas (Article)</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cs="Times New Roman"/>
          <w:szCs w:val="28"/>
        </w:rPr>
        <w:t>Теорія мехатронних систем – 1: Конспект лекцій для студентів денної навчання напрямку 6</w:t>
      </w:r>
      <w:r w:rsidRPr="00970765">
        <w:rPr>
          <w:rFonts w:cs="Times New Roman"/>
          <w:bCs/>
          <w:szCs w:val="28"/>
        </w:rPr>
        <w:t>.050702</w:t>
      </w:r>
      <w:r w:rsidRPr="00970765">
        <w:rPr>
          <w:rFonts w:cs="Times New Roman"/>
          <w:szCs w:val="28"/>
        </w:rPr>
        <w:t xml:space="preserve"> «Електромеханіка» // Уклад: С.М. Пересада – К. : ФЕА НТУУ “КПІ”, –2013 р. –123 с.</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cs="Times New Roman"/>
          <w:szCs w:val="28"/>
        </w:rPr>
        <w:t xml:space="preserve"> Теорія мехатронних систем – 2: Конспект лекцій для студентів денної навчання напрямку 6</w:t>
      </w:r>
      <w:r w:rsidRPr="00970765">
        <w:rPr>
          <w:rFonts w:cs="Times New Roman"/>
          <w:bCs/>
          <w:szCs w:val="28"/>
        </w:rPr>
        <w:t>.050702</w:t>
      </w:r>
      <w:r w:rsidRPr="00970765">
        <w:rPr>
          <w:rFonts w:cs="Times New Roman"/>
          <w:szCs w:val="28"/>
        </w:rPr>
        <w:t xml:space="preserve"> «Електромеханіка» // Уклад: С.М. Пересада, С.С. Димко – К. : ФЕА НТУУ “КПІ”, – 2013 р. – 122 с.</w:t>
      </w:r>
    </w:p>
    <w:p w:rsidR="000F70E1" w:rsidRPr="00970765" w:rsidRDefault="000F70E1" w:rsidP="000F70E1">
      <w:pPr>
        <w:numPr>
          <w:ilvl w:val="0"/>
          <w:numId w:val="22"/>
        </w:numPr>
        <w:spacing w:after="0" w:line="360" w:lineRule="auto"/>
        <w:ind w:left="0" w:firstLine="0"/>
        <w:contextualSpacing/>
        <w:jc w:val="both"/>
        <w:rPr>
          <w:rFonts w:eastAsia="Times New Roman" w:cs="Times New Roman"/>
          <w:szCs w:val="28"/>
          <w:lang w:eastAsia="ru-RU"/>
        </w:rPr>
      </w:pPr>
      <w:r w:rsidRPr="00970765">
        <w:rPr>
          <w:rFonts w:eastAsia="Times New Roman" w:cs="Times New Roman"/>
          <w:szCs w:val="28"/>
          <w:lang w:eastAsia="ru-RU"/>
        </w:rPr>
        <w:t>МагістЕРСька робота Зайченко Ю.М. КПІ</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cs="Times New Roman"/>
          <w:szCs w:val="28"/>
        </w:rPr>
        <w:t>Ключев В.И. Теория электропривода: Учеб. для вузов. – 2-е  изд. перераб. и доп. – М.: Энергоатомиздат, 1998. – 704 с.: ил.</w:t>
      </w:r>
    </w:p>
    <w:p w:rsidR="000F70E1" w:rsidRPr="00970765" w:rsidRDefault="000F70E1" w:rsidP="000F70E1">
      <w:pPr>
        <w:numPr>
          <w:ilvl w:val="0"/>
          <w:numId w:val="22"/>
        </w:numPr>
        <w:spacing w:after="0" w:line="360" w:lineRule="auto"/>
        <w:ind w:left="0" w:firstLine="0"/>
        <w:contextualSpacing/>
        <w:jc w:val="both"/>
        <w:rPr>
          <w:rFonts w:eastAsia="Times New Roman" w:cs="Times New Roman"/>
          <w:szCs w:val="28"/>
          <w:lang w:eastAsia="ru-RU"/>
        </w:rPr>
      </w:pPr>
      <w:r w:rsidRPr="00970765">
        <w:rPr>
          <w:rFonts w:eastAsia="Times New Roman" w:cs="Times New Roman"/>
          <w:szCs w:val="28"/>
          <w:lang w:eastAsia="ru-RU"/>
        </w:rPr>
        <w:t>Advanced laboratory setup for control of electrical drives as an educational and developmental tool Boris Dumnic1, Dragan Milicevic2, Bane Popadic3, Vladimir Katic4, Zoltan Corba5 (EuroCon 2013; 1-4 July 2013; Zagreb, Croatia)</w:t>
      </w:r>
    </w:p>
    <w:p w:rsidR="000F70E1" w:rsidRPr="00970765" w:rsidRDefault="000F70E1" w:rsidP="000F70E1">
      <w:pPr>
        <w:numPr>
          <w:ilvl w:val="0"/>
          <w:numId w:val="22"/>
        </w:numPr>
        <w:spacing w:after="0" w:line="360" w:lineRule="auto"/>
        <w:ind w:left="0" w:firstLine="0"/>
        <w:contextualSpacing/>
        <w:jc w:val="both"/>
        <w:rPr>
          <w:rFonts w:eastAsia="Calibri" w:cs="Times New Roman"/>
          <w:szCs w:val="28"/>
          <w:lang w:eastAsia="ru-RU"/>
        </w:rPr>
      </w:pPr>
      <w:r w:rsidRPr="00970765">
        <w:rPr>
          <w:rFonts w:eastAsia="Calibri" w:cs="Times New Roman"/>
          <w:szCs w:val="28"/>
          <w:lang w:eastAsia="ru-RU"/>
        </w:rPr>
        <w:t>Krause, Paul C., Washyczuk, Oleg, Sudhoff, Scott D., and Pekarek, Steven. Analysis of Electric Machinery and Drive Systems, Third Edition. IEEE Press. ISBN 9781118024294.</w:t>
      </w:r>
    </w:p>
    <w:p w:rsidR="000F70E1" w:rsidRPr="00970765" w:rsidRDefault="000F70E1" w:rsidP="000F70E1">
      <w:pPr>
        <w:numPr>
          <w:ilvl w:val="0"/>
          <w:numId w:val="22"/>
        </w:numPr>
        <w:tabs>
          <w:tab w:val="left" w:pos="851"/>
        </w:tabs>
        <w:spacing w:after="0" w:line="360" w:lineRule="auto"/>
        <w:ind w:left="0" w:firstLine="0"/>
        <w:contextualSpacing/>
        <w:jc w:val="both"/>
        <w:rPr>
          <w:rFonts w:cs="Times New Roman"/>
          <w:szCs w:val="28"/>
        </w:rPr>
      </w:pPr>
      <w:r w:rsidRPr="00970765">
        <w:rPr>
          <w:rFonts w:ascii="Times-Roman" w:hAnsi="Times-Roman"/>
          <w:color w:val="000000"/>
          <w:szCs w:val="28"/>
        </w:rPr>
        <w:t>Versatile Hardware and Software Tools forEducating Students in Power ElectronicsJoshua M. Williams</w:t>
      </w:r>
      <w:r w:rsidRPr="00970765">
        <w:rPr>
          <w:rFonts w:ascii="Times-Italic" w:hAnsi="Times-Italic"/>
          <w:i/>
          <w:iCs/>
          <w:color w:val="000000"/>
          <w:szCs w:val="28"/>
        </w:rPr>
        <w:t>, Student Member, IEEE</w:t>
      </w:r>
      <w:r w:rsidRPr="00970765">
        <w:rPr>
          <w:rFonts w:ascii="Times-Roman" w:hAnsi="Times-Roman"/>
          <w:color w:val="000000"/>
          <w:szCs w:val="28"/>
        </w:rPr>
        <w:t>, James L. Cale</w:t>
      </w:r>
      <w:r w:rsidRPr="00970765">
        <w:rPr>
          <w:rFonts w:ascii="Times-Italic" w:hAnsi="Times-Italic"/>
          <w:i/>
          <w:iCs/>
          <w:color w:val="000000"/>
          <w:szCs w:val="28"/>
        </w:rPr>
        <w:t>, Member, IEEE</w:t>
      </w:r>
      <w:r w:rsidRPr="00970765">
        <w:rPr>
          <w:rFonts w:ascii="Times-Roman" w:hAnsi="Times-Roman"/>
          <w:color w:val="000000"/>
          <w:szCs w:val="28"/>
        </w:rPr>
        <w:t>,Nicholas D. Benavides</w:t>
      </w:r>
      <w:r w:rsidRPr="00970765">
        <w:rPr>
          <w:rFonts w:ascii="Times-Italic" w:hAnsi="Times-Italic"/>
          <w:i/>
          <w:iCs/>
          <w:color w:val="000000"/>
          <w:szCs w:val="28"/>
        </w:rPr>
        <w:t>, Student Member, IEEE</w:t>
      </w:r>
      <w:r w:rsidRPr="00970765">
        <w:rPr>
          <w:rFonts w:ascii="Times-Roman" w:hAnsi="Times-Roman"/>
          <w:color w:val="000000"/>
          <w:szCs w:val="28"/>
        </w:rPr>
        <w:t>, Jeff D. Wooldridge, Andreas C. Koenig</w:t>
      </w:r>
      <w:r w:rsidRPr="00970765">
        <w:rPr>
          <w:rFonts w:ascii="Times-Italic" w:hAnsi="Times-Italic"/>
          <w:i/>
          <w:iCs/>
          <w:color w:val="000000"/>
          <w:szCs w:val="28"/>
        </w:rPr>
        <w:t>, Student Member, IEEE</w:t>
      </w:r>
      <w:r w:rsidRPr="00970765">
        <w:rPr>
          <w:rFonts w:ascii="Times-Roman" w:hAnsi="Times-Roman"/>
          <w:color w:val="000000"/>
          <w:szCs w:val="28"/>
        </w:rPr>
        <w:t>,Jerry L. Tichenor</w:t>
      </w:r>
      <w:r w:rsidRPr="00970765">
        <w:rPr>
          <w:rFonts w:ascii="Times-Italic" w:hAnsi="Times-Italic"/>
          <w:i/>
          <w:iCs/>
          <w:color w:val="000000"/>
          <w:szCs w:val="28"/>
        </w:rPr>
        <w:t>, Member, IEEE</w:t>
      </w:r>
      <w:r w:rsidRPr="00970765">
        <w:rPr>
          <w:rFonts w:ascii="Times-Roman" w:hAnsi="Times-Roman"/>
          <w:color w:val="000000"/>
          <w:szCs w:val="28"/>
        </w:rPr>
        <w:t>, and Steven D. Pekarek</w:t>
      </w:r>
      <w:r w:rsidRPr="00970765">
        <w:rPr>
          <w:rFonts w:ascii="Times-Italic" w:hAnsi="Times-Italic"/>
          <w:i/>
          <w:iCs/>
          <w:color w:val="000000"/>
          <w:szCs w:val="28"/>
        </w:rPr>
        <w:t>, Member, IEEE</w:t>
      </w:r>
    </w:p>
    <w:p w:rsidR="000F70E1" w:rsidRPr="00970765" w:rsidRDefault="000F70E1" w:rsidP="000F70E1">
      <w:pPr>
        <w:pStyle w:val="ListParagraph"/>
        <w:numPr>
          <w:ilvl w:val="0"/>
          <w:numId w:val="22"/>
        </w:numPr>
        <w:spacing w:after="0" w:line="360" w:lineRule="auto"/>
        <w:ind w:left="0" w:firstLine="0"/>
        <w:rPr>
          <w:rStyle w:val="Hyperlink"/>
          <w:rFonts w:cs="Times New Roman"/>
          <w:szCs w:val="28"/>
        </w:rPr>
      </w:pPr>
      <w:r w:rsidRPr="00970765">
        <w:rPr>
          <w:rStyle w:val="Hyperlink"/>
          <w:rFonts w:cs="Times New Roman"/>
          <w:szCs w:val="28"/>
        </w:rPr>
        <w:t xml:space="preserve">Ковач К.П., Рац И. </w:t>
      </w:r>
      <w:r w:rsidRPr="00970765">
        <w:rPr>
          <w:rFonts w:cs="Times New Roman"/>
          <w:bCs/>
          <w:color w:val="000000"/>
          <w:szCs w:val="28"/>
        </w:rPr>
        <w:t>Переходные процессы в машинах переменного тока. М</w:t>
      </w:r>
      <w:r w:rsidRPr="00970765">
        <w:rPr>
          <w:rStyle w:val="Hyperlink"/>
          <w:rFonts w:cs="Times New Roman"/>
          <w:szCs w:val="28"/>
        </w:rPr>
        <w:t>. – Л.:</w:t>
      </w:r>
      <w:r w:rsidRPr="00970765">
        <w:rPr>
          <w:rFonts w:cs="Times New Roman"/>
          <w:color w:val="000000"/>
          <w:szCs w:val="28"/>
          <w:shd w:val="clear" w:color="auto" w:fill="FFFFFF"/>
        </w:rPr>
        <w:t xml:space="preserve"> Госэнергоиздат, 1963.- 744 с.</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cs="Times New Roman"/>
          <w:szCs w:val="28"/>
        </w:rPr>
        <w:t xml:space="preserve">A. Schonung and H. Stemmler, “Static frequency changers with subharmonic control in conjunction with reversible variable speed ac drives, </w:t>
      </w:r>
      <w:r w:rsidRPr="00970765">
        <w:rPr>
          <w:rFonts w:cs="Times New Roman"/>
          <w:bCs/>
          <w:iCs/>
          <w:szCs w:val="28"/>
        </w:rPr>
        <w:t>Brown Boueri Rec.,</w:t>
      </w:r>
      <w:r w:rsidRPr="00970765">
        <w:rPr>
          <w:rFonts w:cs="Times New Roman"/>
          <w:b/>
          <w:bCs/>
          <w:i/>
          <w:iCs/>
          <w:szCs w:val="28"/>
        </w:rPr>
        <w:t xml:space="preserve"> </w:t>
      </w:r>
      <w:r w:rsidRPr="00970765">
        <w:rPr>
          <w:rFonts w:cs="Times New Roman"/>
          <w:szCs w:val="28"/>
        </w:rPr>
        <w:t>pp. 555-577, 1964.</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ascii="TimesNewRomanPSMT" w:hAnsi="TimesNewRomanPSMT" w:cs="TimesNewRomanPSMT"/>
          <w:szCs w:val="28"/>
        </w:rPr>
        <w:t>Leonhard W. Control of Electric Drives (2nd edition). –Berlin: Springer-Verlag, 1995. –420p.</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cs="Times New Roman"/>
          <w:szCs w:val="28"/>
        </w:rPr>
        <w:t xml:space="preserve">Rexroth Bosch Group. WEB-сайт. </w:t>
      </w:r>
      <w:r w:rsidRPr="00970765">
        <w:rPr>
          <w:rFonts w:eastAsia="Arial-BoldItalicMT" w:cs="Times New Roman"/>
          <w:bCs/>
          <w:iCs/>
          <w:szCs w:val="28"/>
        </w:rPr>
        <w:t>– Режим доступу:</w:t>
      </w:r>
      <w:r w:rsidRPr="00970765">
        <w:rPr>
          <w:rFonts w:cs="Times New Roman"/>
          <w:szCs w:val="28"/>
        </w:rPr>
        <w:t xml:space="preserve"> </w:t>
      </w:r>
      <w:hyperlink r:id="rId446" w:history="1">
        <w:r w:rsidRPr="00970765">
          <w:rPr>
            <w:rStyle w:val="Hyperlink"/>
            <w:rFonts w:cs="Times New Roman"/>
            <w:szCs w:val="28"/>
          </w:rPr>
          <w:t>http://www.boschrexroth.com/dcc/Vornavigation/VorNavi.cfm?Language=EN&amp;VHist=g97568&amp;PageID=g96067</w:t>
        </w:r>
      </w:hyperlink>
    </w:p>
    <w:p w:rsidR="000F70E1" w:rsidRPr="00970765" w:rsidRDefault="000F70E1" w:rsidP="000F70E1">
      <w:pPr>
        <w:pStyle w:val="ListParagraph"/>
        <w:numPr>
          <w:ilvl w:val="0"/>
          <w:numId w:val="22"/>
        </w:numPr>
        <w:spacing w:after="0" w:line="360" w:lineRule="auto"/>
        <w:ind w:left="0" w:firstLine="0"/>
        <w:rPr>
          <w:rStyle w:val="Hyperlink"/>
          <w:rFonts w:cs="Times New Roman"/>
          <w:szCs w:val="28"/>
        </w:rPr>
      </w:pPr>
      <w:r w:rsidRPr="00970765">
        <w:rPr>
          <w:rFonts w:cs="Times New Roman"/>
          <w:szCs w:val="28"/>
        </w:rPr>
        <w:lastRenderedPageBreak/>
        <w:t xml:space="preserve">Rexroth Bosch Group. WEB-сайт. </w:t>
      </w:r>
      <w:r w:rsidRPr="00970765">
        <w:rPr>
          <w:rFonts w:eastAsia="Arial-BoldItalicMT" w:cs="Times New Roman"/>
          <w:bCs/>
          <w:iCs/>
          <w:szCs w:val="28"/>
        </w:rPr>
        <w:t xml:space="preserve">– Режим доступу: </w:t>
      </w:r>
      <w:hyperlink r:id="rId447" w:history="1">
        <w:r w:rsidRPr="00970765">
          <w:rPr>
            <w:rStyle w:val="Hyperlink"/>
            <w:rFonts w:cs="Times New Roman"/>
            <w:szCs w:val="28"/>
          </w:rPr>
          <w:t>http://www.boschrexroth.com/dcc/Vornavigation/Vornavi.cfm?Language=EN&amp;VHist=g97568,g96067&amp;PageID=g96269</w:t>
        </w:r>
      </w:hyperlink>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cs="Times New Roman"/>
          <w:szCs w:val="28"/>
        </w:rPr>
        <w:t xml:space="preserve">Rexroth IndraDrive. Drive controllers. Power Sections HCS02. R911319657. Edition 06. Instruction Manual. Bosch Rexroth AG 2012. </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eastAsia="ArialUnicodeMS" w:cs="Times New Roman"/>
          <w:szCs w:val="28"/>
        </w:rPr>
        <w:t xml:space="preserve"> Rexroth IndraDrive. Микропрограмма для регуляторов привода MPH-05, MPB-05, MPD-05</w:t>
      </w:r>
      <w:r w:rsidRPr="00970765">
        <w:rPr>
          <w:rFonts w:cs="Times New Roman"/>
          <w:szCs w:val="28"/>
        </w:rPr>
        <w:t xml:space="preserve">. R911324774. Издание 01. Bosch Rexroth AG, 2007. </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eastAsia="ArialUnicodeMS" w:cs="Times New Roman"/>
          <w:szCs w:val="28"/>
        </w:rPr>
        <w:t xml:space="preserve"> Rexroth IndraDrive </w:t>
      </w:r>
      <w:r w:rsidRPr="00970765">
        <w:rPr>
          <w:rFonts w:cs="Times New Roman"/>
          <w:szCs w:val="28"/>
        </w:rPr>
        <w:t>MPx-16 to MPx-18. Diagnostic Messages. R911326738. Edition 06. Bosch Rexroth AG, 2013.</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eastAsia="ArialUnicodeMS" w:cs="Times New Roman"/>
          <w:szCs w:val="28"/>
        </w:rPr>
        <w:t xml:space="preserve"> Rexroth IndraDrive </w:t>
      </w:r>
      <w:r w:rsidRPr="00970765">
        <w:rPr>
          <w:rFonts w:cs="Times New Roman"/>
          <w:szCs w:val="28"/>
        </w:rPr>
        <w:t>MPx-02 to MPx-08. Parameter Description. R911297313. Edition 08. Bosch Rexroth AG, 2012.</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eastAsia="ArialUnicodeMS" w:cs="Times New Roman"/>
          <w:szCs w:val="28"/>
        </w:rPr>
        <w:t xml:space="preserve"> Rexroth IndraDrive MPH-,  MPB-, MPD-,MPC-07</w:t>
      </w:r>
      <w:r w:rsidRPr="00970765">
        <w:rPr>
          <w:rFonts w:cs="Times New Roman"/>
          <w:szCs w:val="28"/>
        </w:rPr>
        <w:t>. Functional Description. R911328670. Edition 02. Bosch Rexroth AG, 2009.</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cs="Times New Roman"/>
          <w:szCs w:val="28"/>
        </w:rPr>
        <w:t xml:space="preserve"> Matthias Wahler. Rexroth Bosch Group. Current loop parameter setting. Version 1.3. 2005</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cs="Times New Roman"/>
          <w:szCs w:val="28"/>
        </w:rPr>
        <w:t>Rexroth IndraDyn S MSK Synchronous Motors. R911296289. Edition 09. Project Planning Manual. Bosch Rexroth AG 2010.</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eastAsia="ArialUnicodeMS" w:cs="Times New Roman"/>
          <w:szCs w:val="28"/>
        </w:rPr>
        <w:t xml:space="preserve">Rexroth IndraDrive </w:t>
      </w:r>
      <w:r w:rsidRPr="00970765">
        <w:rPr>
          <w:rFonts w:cs="Times New Roman"/>
          <w:szCs w:val="28"/>
        </w:rPr>
        <w:t>MPx-16 to MPx-18. Diagnostic Messages. R911326738. Edition 06. Bosch Rexroth AG, 2013.</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eastAsia="ArialUnicodeMS" w:cs="Times New Roman"/>
          <w:szCs w:val="28"/>
        </w:rPr>
        <w:t xml:space="preserve"> Rexroth IndraDrive </w:t>
      </w:r>
      <w:r w:rsidRPr="00970765">
        <w:rPr>
          <w:rFonts w:cs="Times New Roman"/>
          <w:szCs w:val="28"/>
        </w:rPr>
        <w:t>MPx-02 to MPx-08. Parameter Description. R911297313. Edition 08. Bosch Rexroth AG, 2012.</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cs="Times New Roman"/>
          <w:szCs w:val="28"/>
        </w:rPr>
        <w:t xml:space="preserve"> </w:t>
      </w:r>
      <w:r w:rsidRPr="00970765">
        <w:rPr>
          <w:rFonts w:eastAsia="ArialUnicodeMS" w:cs="Times New Roman"/>
          <w:szCs w:val="28"/>
        </w:rPr>
        <w:t>Rexroth IndraDrive MPH-,  MPB-, MPD-,MPC-07</w:t>
      </w:r>
      <w:r w:rsidRPr="00970765">
        <w:rPr>
          <w:rFonts w:cs="Times New Roman"/>
          <w:szCs w:val="28"/>
        </w:rPr>
        <w:t>. Functional Description. R911328670. Edition 02. Bosch Rexroth AG, 2009.</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eastAsia="ArialUnicodeMS" w:cs="Times New Roman"/>
          <w:szCs w:val="28"/>
        </w:rPr>
        <w:t xml:space="preserve">Rexroth IndraDrive </w:t>
      </w:r>
      <w:r w:rsidRPr="00970765">
        <w:rPr>
          <w:rFonts w:cs="Times New Roman"/>
          <w:szCs w:val="28"/>
        </w:rPr>
        <w:t>MPx-16 to MPx-18. Diagnostic Messages. R911326738. Edition 06. Bosch Rexroth AG, 2013.</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cs="Times New Roman"/>
          <w:szCs w:val="28"/>
        </w:rPr>
        <w:t xml:space="preserve"> </w:t>
      </w:r>
      <w:r w:rsidRPr="00970765">
        <w:rPr>
          <w:rFonts w:eastAsia="ArialUnicodeMS" w:cs="Times New Roman"/>
          <w:szCs w:val="28"/>
        </w:rPr>
        <w:t xml:space="preserve">Rexroth IndraDrive </w:t>
      </w:r>
      <w:r w:rsidRPr="00970765">
        <w:rPr>
          <w:rFonts w:cs="Times New Roman"/>
          <w:szCs w:val="28"/>
        </w:rPr>
        <w:t>MPx-02 to MPx-08. Parameter Description. R911297313. Edition 08. Bosch Rexroth AG, 2012.</w:t>
      </w:r>
    </w:p>
    <w:p w:rsidR="000F70E1" w:rsidRPr="00970765" w:rsidRDefault="000F70E1" w:rsidP="000F70E1">
      <w:pPr>
        <w:pStyle w:val="ListParagraph"/>
        <w:numPr>
          <w:ilvl w:val="0"/>
          <w:numId w:val="22"/>
        </w:numPr>
        <w:spacing w:after="0" w:line="360" w:lineRule="auto"/>
        <w:ind w:left="0" w:firstLine="0"/>
        <w:rPr>
          <w:rFonts w:cs="Times New Roman"/>
          <w:szCs w:val="28"/>
        </w:rPr>
      </w:pPr>
      <w:r w:rsidRPr="00970765">
        <w:rPr>
          <w:rFonts w:cs="Times New Roman"/>
          <w:szCs w:val="28"/>
        </w:rPr>
        <w:t xml:space="preserve"> </w:t>
      </w:r>
      <w:r w:rsidRPr="00970765">
        <w:rPr>
          <w:rFonts w:eastAsia="ArialUnicodeMS" w:cs="Times New Roman"/>
          <w:szCs w:val="28"/>
        </w:rPr>
        <w:t>Rexroth IndraDrive MPH-,  MPB-, MPD-,MPC-07</w:t>
      </w:r>
      <w:r w:rsidRPr="00970765">
        <w:rPr>
          <w:rFonts w:cs="Times New Roman"/>
          <w:szCs w:val="28"/>
        </w:rPr>
        <w:t>. Functional Description. R911328670. Edition 02. Bosch Rexroth AG, 2009.</w:t>
      </w:r>
    </w:p>
    <w:p w:rsidR="000F70E1" w:rsidRPr="00970765" w:rsidRDefault="000F70E1" w:rsidP="000F70E1">
      <w:pPr>
        <w:tabs>
          <w:tab w:val="left" w:pos="851"/>
        </w:tabs>
        <w:spacing w:after="0" w:line="360" w:lineRule="auto"/>
        <w:contextualSpacing/>
        <w:jc w:val="both"/>
        <w:rPr>
          <w:rFonts w:cs="Times New Roman"/>
          <w:szCs w:val="28"/>
        </w:rPr>
      </w:pPr>
    </w:p>
    <w:p w:rsidR="00CB72CD" w:rsidRDefault="00CB72CD">
      <w:bookmarkStart w:id="256" w:name="_GoBack"/>
      <w:bookmarkEnd w:id="256"/>
    </w:p>
    <w:sectPr w:rsidR="00CB72CD" w:rsidSect="007220AE">
      <w:headerReference w:type="default" r:id="rId448"/>
      <w:pgSz w:w="11906" w:h="16838"/>
      <w:pgMar w:top="1134" w:right="851"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BoldItalicMT">
    <w:altName w:val="Arial Unicode MS"/>
    <w:panose1 w:val="00000000000000000000"/>
    <w:charset w:val="80"/>
    <w:family w:val="auto"/>
    <w:notTrueType/>
    <w:pitch w:val="default"/>
    <w:sig w:usb0="00000000" w:usb1="08070000" w:usb2="00000010" w:usb3="00000000" w:csb0="00020001" w:csb1="00000000"/>
  </w:font>
  <w:font w:name="ArialUnicodeMS">
    <w:altName w:val="MS Mincho"/>
    <w:panose1 w:val="00000000000000000000"/>
    <w:charset w:val="80"/>
    <w:family w:val="auto"/>
    <w:notTrueType/>
    <w:pitch w:val="default"/>
    <w:sig w:usb0="00000000" w:usb1="08070000" w:usb2="00000010" w:usb3="00000000" w:csb0="00020000" w:csb1="00000000"/>
  </w:font>
  <w:font w:name="Journal">
    <w:altName w:val="Times New Roman"/>
    <w:charset w:val="00"/>
    <w:family w:val="auto"/>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4375"/>
      <w:docPartObj>
        <w:docPartGallery w:val="Page Numbers (Top of Page)"/>
        <w:docPartUnique/>
      </w:docPartObj>
    </w:sdtPr>
    <w:sdtEndPr>
      <w:rPr>
        <w:noProof/>
      </w:rPr>
    </w:sdtEndPr>
    <w:sdtContent>
      <w:p w:rsidR="009076BD" w:rsidRDefault="000F70E1" w:rsidP="00794477">
        <w:pPr>
          <w:pStyle w:val="Header"/>
          <w:jc w:val="right"/>
        </w:pPr>
        <w:r>
          <w:fldChar w:fldCharType="begin"/>
        </w:r>
        <w:r>
          <w:instrText xml:space="preserve"> PAGE   \* MERGEFORMAT </w:instrText>
        </w:r>
        <w:r>
          <w:fldChar w:fldCharType="separate"/>
        </w:r>
        <w:r>
          <w:rPr>
            <w:noProof/>
          </w:rPr>
          <w:t>52</w:t>
        </w:r>
        <w:r>
          <w:rPr>
            <w:noProof/>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2854639"/>
      <w:docPartObj>
        <w:docPartGallery w:val="Page Numbers (Top of Page)"/>
        <w:docPartUnique/>
      </w:docPartObj>
    </w:sdtPr>
    <w:sdtEndPr>
      <w:rPr>
        <w:noProof/>
      </w:rPr>
    </w:sdtEndPr>
    <w:sdtContent>
      <w:p w:rsidR="009076BD" w:rsidRDefault="000F70E1">
        <w:pPr>
          <w:pStyle w:val="Header"/>
          <w:jc w:val="right"/>
        </w:pPr>
        <w:r>
          <w:fldChar w:fldCharType="begin"/>
        </w:r>
        <w:r>
          <w:instrText xml:space="preserve"> P</w:instrText>
        </w:r>
        <w:r>
          <w:instrText xml:space="preserve">AGE   \* MERGEFORMAT </w:instrText>
        </w:r>
        <w:r>
          <w:fldChar w:fldCharType="separate"/>
        </w:r>
        <w:r>
          <w:rPr>
            <w:noProof/>
          </w:rPr>
          <w:t>81</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BE62D96"/>
    <w:lvl w:ilvl="0">
      <w:start w:val="1"/>
      <w:numFmt w:val="decimal"/>
      <w:pStyle w:val="a"/>
      <w:lvlText w:val="%1."/>
      <w:lvlJc w:val="left"/>
      <w:pPr>
        <w:tabs>
          <w:tab w:val="num" w:pos="1134"/>
        </w:tabs>
        <w:ind w:left="0" w:firstLine="709"/>
      </w:pPr>
      <w:rPr>
        <w:rFonts w:ascii="Times New Roman" w:hAnsi="Times New Roman" w:hint="default"/>
        <w:b w:val="0"/>
        <w:i w:val="0"/>
        <w:sz w:val="28"/>
        <w:szCs w:val="28"/>
      </w:rPr>
    </w:lvl>
  </w:abstractNum>
  <w:abstractNum w:abstractNumId="1">
    <w:nsid w:val="FFFFFF89"/>
    <w:multiLevelType w:val="singleLevel"/>
    <w:tmpl w:val="A6660BC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1CE6740"/>
    <w:multiLevelType w:val="hybridMultilevel"/>
    <w:tmpl w:val="677A2B4E"/>
    <w:lvl w:ilvl="0" w:tplc="0BD8BF08">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0303C01"/>
    <w:multiLevelType w:val="hybridMultilevel"/>
    <w:tmpl w:val="7CBCB7AC"/>
    <w:lvl w:ilvl="0" w:tplc="410A8E8C">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11077A55"/>
    <w:multiLevelType w:val="hybridMultilevel"/>
    <w:tmpl w:val="E4DECC2E"/>
    <w:lvl w:ilvl="0" w:tplc="0532B6AC">
      <w:start w:val="4"/>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nsid w:val="134A3843"/>
    <w:multiLevelType w:val="hybridMultilevel"/>
    <w:tmpl w:val="6378836C"/>
    <w:lvl w:ilvl="0" w:tplc="410A8E8C">
      <w:start w:val="1"/>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nsid w:val="13A73206"/>
    <w:multiLevelType w:val="multilevel"/>
    <w:tmpl w:val="AA6454DE"/>
    <w:styleLink w:val="Style1"/>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nsid w:val="1DD06971"/>
    <w:multiLevelType w:val="hybridMultilevel"/>
    <w:tmpl w:val="DF9E404C"/>
    <w:lvl w:ilvl="0" w:tplc="1A7E9EEC">
      <w:numFmt w:val="bullet"/>
      <w:lvlText w:val="-"/>
      <w:lvlJc w:val="left"/>
      <w:pPr>
        <w:ind w:left="1080" w:hanging="360"/>
      </w:pPr>
      <w:rPr>
        <w:rFonts w:ascii="Times New Roman" w:eastAsia="Calibr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nsid w:val="20936B6C"/>
    <w:multiLevelType w:val="hybridMultilevel"/>
    <w:tmpl w:val="38A44052"/>
    <w:lvl w:ilvl="0" w:tplc="DB909DCC">
      <w:start w:val="3"/>
      <w:numFmt w:val="bullet"/>
      <w:lvlText w:val="-"/>
      <w:lvlJc w:val="left"/>
      <w:pPr>
        <w:ind w:left="1144" w:hanging="360"/>
      </w:pPr>
      <w:rPr>
        <w:rFonts w:ascii="Times New Roman" w:eastAsiaTheme="minorHAnsi" w:hAnsi="Times New Roman" w:cs="Times New Roman"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9">
    <w:nsid w:val="215042B1"/>
    <w:multiLevelType w:val="hybridMultilevel"/>
    <w:tmpl w:val="3CB2C40A"/>
    <w:lvl w:ilvl="0" w:tplc="1A7E9EEC">
      <w:numFmt w:val="bullet"/>
      <w:lvlText w:val="-"/>
      <w:lvlJc w:val="left"/>
      <w:pPr>
        <w:ind w:left="1002" w:hanging="360"/>
      </w:pPr>
      <w:rPr>
        <w:rFonts w:ascii="Times New Roman" w:eastAsia="Calibri"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10">
    <w:nsid w:val="21544FB3"/>
    <w:multiLevelType w:val="hybridMultilevel"/>
    <w:tmpl w:val="9A54F728"/>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35A6E2D"/>
    <w:multiLevelType w:val="singleLevel"/>
    <w:tmpl w:val="114E5116"/>
    <w:lvl w:ilvl="0">
      <w:start w:val="1"/>
      <w:numFmt w:val="upperLetter"/>
      <w:pStyle w:val="ListNumber"/>
      <w:lvlText w:val="%11"/>
      <w:lvlJc w:val="left"/>
      <w:pPr>
        <w:tabs>
          <w:tab w:val="num" w:pos="360"/>
        </w:tabs>
        <w:ind w:left="360" w:hanging="360"/>
      </w:pPr>
    </w:lvl>
  </w:abstractNum>
  <w:abstractNum w:abstractNumId="12">
    <w:nsid w:val="24C25C0C"/>
    <w:multiLevelType w:val="hybridMultilevel"/>
    <w:tmpl w:val="9D10DC94"/>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82D09F9"/>
    <w:multiLevelType w:val="hybridMultilevel"/>
    <w:tmpl w:val="98E64120"/>
    <w:lvl w:ilvl="0" w:tplc="0532B6AC">
      <w:start w:val="4"/>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2B383E37"/>
    <w:multiLevelType w:val="hybridMultilevel"/>
    <w:tmpl w:val="209078EC"/>
    <w:lvl w:ilvl="0" w:tplc="ACD4E7AC">
      <w:start w:val="1"/>
      <w:numFmt w:val="decimal"/>
      <w:pStyle w:val="a0"/>
      <w:lvlText w:val="%1."/>
      <w:lvlJc w:val="left"/>
      <w:pPr>
        <w:tabs>
          <w:tab w:val="num" w:pos="851"/>
        </w:tabs>
        <w:ind w:left="0" w:firstLine="284"/>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nsid w:val="35E373F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5FB1D7C"/>
    <w:multiLevelType w:val="hybridMultilevel"/>
    <w:tmpl w:val="8EEC61D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nsid w:val="375D19D3"/>
    <w:multiLevelType w:val="hybridMultilevel"/>
    <w:tmpl w:val="D1A07512"/>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BB84558"/>
    <w:multiLevelType w:val="hybridMultilevel"/>
    <w:tmpl w:val="1EB20DEC"/>
    <w:lvl w:ilvl="0" w:tplc="0532B6AC">
      <w:start w:val="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9">
    <w:nsid w:val="403D3140"/>
    <w:multiLevelType w:val="hybridMultilevel"/>
    <w:tmpl w:val="B8E6EBE0"/>
    <w:lvl w:ilvl="0" w:tplc="A8765B66">
      <w:start w:val="1"/>
      <w:numFmt w:val="decimal"/>
      <w:lvlText w:val="Рисунок 1.%1."/>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19B2325"/>
    <w:multiLevelType w:val="multilevel"/>
    <w:tmpl w:val="0AE8CA88"/>
    <w:lvl w:ilvl="0">
      <w:start w:val="2"/>
      <w:numFmt w:val="decimal"/>
      <w:lvlText w:val="%1"/>
      <w:lvlJc w:val="left"/>
      <w:pPr>
        <w:ind w:left="432" w:hanging="432"/>
      </w:pPr>
      <w:rPr>
        <w:rFonts w:hint="default"/>
      </w:rPr>
    </w:lvl>
    <w:lvl w:ilvl="1">
      <w:start w:val="1"/>
      <w:numFmt w:val="decimal"/>
      <w:lvlText w:val="%1.%2"/>
      <w:lvlJc w:val="left"/>
      <w:pPr>
        <w:ind w:left="3128"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469D459F"/>
    <w:multiLevelType w:val="multilevel"/>
    <w:tmpl w:val="5D88A272"/>
    <w:lvl w:ilvl="0">
      <w:start w:val="1"/>
      <w:numFmt w:val="decimal"/>
      <w:lvlText w:val="%1."/>
      <w:lvlJc w:val="lef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46EA5463"/>
    <w:multiLevelType w:val="hybridMultilevel"/>
    <w:tmpl w:val="5C220F88"/>
    <w:lvl w:ilvl="0" w:tplc="1A7E9EEC">
      <w:numFmt w:val="bullet"/>
      <w:lvlText w:val="-"/>
      <w:lvlJc w:val="left"/>
      <w:pPr>
        <w:ind w:left="1069" w:hanging="360"/>
      </w:pPr>
      <w:rPr>
        <w:rFonts w:ascii="Times New Roman" w:eastAsia="Calibri"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48657F90"/>
    <w:multiLevelType w:val="hybridMultilevel"/>
    <w:tmpl w:val="80888100"/>
    <w:lvl w:ilvl="0" w:tplc="0532B6AC">
      <w:start w:val="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4">
    <w:nsid w:val="4B280449"/>
    <w:multiLevelType w:val="hybridMultilevel"/>
    <w:tmpl w:val="2960BF5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nsid w:val="4F245C3E"/>
    <w:multiLevelType w:val="hybridMultilevel"/>
    <w:tmpl w:val="91D6622A"/>
    <w:lvl w:ilvl="0" w:tplc="72FA79D4">
      <w:start w:val="1"/>
      <w:numFmt w:val="decimal"/>
      <w:pStyle w:val="a1"/>
      <w:lvlText w:val="Таблиця %1"/>
      <w:lvlJc w:val="left"/>
      <w:pPr>
        <w:ind w:left="717"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4FE37808"/>
    <w:multiLevelType w:val="hybridMultilevel"/>
    <w:tmpl w:val="3DBE05A2"/>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1A56920"/>
    <w:multiLevelType w:val="hybridMultilevel"/>
    <w:tmpl w:val="9A8C6744"/>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530B22C2"/>
    <w:multiLevelType w:val="hybridMultilevel"/>
    <w:tmpl w:val="5C440F82"/>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55D63F13"/>
    <w:multiLevelType w:val="hybridMultilevel"/>
    <w:tmpl w:val="3BD47CE6"/>
    <w:lvl w:ilvl="0" w:tplc="0526EF8A">
      <w:start w:val="1"/>
      <w:numFmt w:val="decimal"/>
      <w:lvlText w:val="%1."/>
      <w:lvlJc w:val="left"/>
      <w:pPr>
        <w:ind w:left="984" w:hanging="360"/>
      </w:pPr>
      <w:rPr>
        <w:rFonts w:hint="default"/>
      </w:rPr>
    </w:lvl>
    <w:lvl w:ilvl="1" w:tplc="04190019" w:tentative="1">
      <w:start w:val="1"/>
      <w:numFmt w:val="lowerLetter"/>
      <w:lvlText w:val="%2."/>
      <w:lvlJc w:val="left"/>
      <w:pPr>
        <w:ind w:left="1704" w:hanging="360"/>
      </w:pPr>
    </w:lvl>
    <w:lvl w:ilvl="2" w:tplc="0419001B" w:tentative="1">
      <w:start w:val="1"/>
      <w:numFmt w:val="lowerRoman"/>
      <w:lvlText w:val="%3."/>
      <w:lvlJc w:val="right"/>
      <w:pPr>
        <w:ind w:left="2424" w:hanging="180"/>
      </w:pPr>
    </w:lvl>
    <w:lvl w:ilvl="3" w:tplc="0419000F" w:tentative="1">
      <w:start w:val="1"/>
      <w:numFmt w:val="decimal"/>
      <w:lvlText w:val="%4."/>
      <w:lvlJc w:val="left"/>
      <w:pPr>
        <w:ind w:left="3144" w:hanging="360"/>
      </w:pPr>
    </w:lvl>
    <w:lvl w:ilvl="4" w:tplc="04190019" w:tentative="1">
      <w:start w:val="1"/>
      <w:numFmt w:val="lowerLetter"/>
      <w:lvlText w:val="%5."/>
      <w:lvlJc w:val="left"/>
      <w:pPr>
        <w:ind w:left="3864" w:hanging="360"/>
      </w:pPr>
    </w:lvl>
    <w:lvl w:ilvl="5" w:tplc="0419001B" w:tentative="1">
      <w:start w:val="1"/>
      <w:numFmt w:val="lowerRoman"/>
      <w:lvlText w:val="%6."/>
      <w:lvlJc w:val="right"/>
      <w:pPr>
        <w:ind w:left="4584" w:hanging="180"/>
      </w:pPr>
    </w:lvl>
    <w:lvl w:ilvl="6" w:tplc="0419000F" w:tentative="1">
      <w:start w:val="1"/>
      <w:numFmt w:val="decimal"/>
      <w:lvlText w:val="%7."/>
      <w:lvlJc w:val="left"/>
      <w:pPr>
        <w:ind w:left="5304" w:hanging="360"/>
      </w:pPr>
    </w:lvl>
    <w:lvl w:ilvl="7" w:tplc="04190019" w:tentative="1">
      <w:start w:val="1"/>
      <w:numFmt w:val="lowerLetter"/>
      <w:lvlText w:val="%8."/>
      <w:lvlJc w:val="left"/>
      <w:pPr>
        <w:ind w:left="6024" w:hanging="360"/>
      </w:pPr>
    </w:lvl>
    <w:lvl w:ilvl="8" w:tplc="0419001B" w:tentative="1">
      <w:start w:val="1"/>
      <w:numFmt w:val="lowerRoman"/>
      <w:lvlText w:val="%9."/>
      <w:lvlJc w:val="right"/>
      <w:pPr>
        <w:ind w:left="6744" w:hanging="180"/>
      </w:pPr>
    </w:lvl>
  </w:abstractNum>
  <w:abstractNum w:abstractNumId="30">
    <w:nsid w:val="60E02D15"/>
    <w:multiLevelType w:val="hybridMultilevel"/>
    <w:tmpl w:val="77800D38"/>
    <w:lvl w:ilvl="0" w:tplc="BB9CEB48">
      <w:start w:val="3"/>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nsid w:val="629B219A"/>
    <w:multiLevelType w:val="hybridMultilevel"/>
    <w:tmpl w:val="BBC2BB54"/>
    <w:lvl w:ilvl="0" w:tplc="F4DE6A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666F744D"/>
    <w:multiLevelType w:val="hybridMultilevel"/>
    <w:tmpl w:val="0B38AD52"/>
    <w:lvl w:ilvl="0" w:tplc="BB9CEB48">
      <w:start w:val="3"/>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68F006CE"/>
    <w:multiLevelType w:val="hybridMultilevel"/>
    <w:tmpl w:val="EEAE0BDE"/>
    <w:lvl w:ilvl="0" w:tplc="82940818">
      <w:start w:val="5"/>
      <w:numFmt w:val="bullet"/>
      <w:lvlText w:val="–"/>
      <w:lvlJc w:val="left"/>
      <w:pPr>
        <w:ind w:left="1002" w:hanging="360"/>
      </w:pPr>
      <w:rPr>
        <w:rFonts w:ascii="Times New Roman" w:eastAsia="Times New Roman"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34">
    <w:nsid w:val="6902521A"/>
    <w:multiLevelType w:val="hybridMultilevel"/>
    <w:tmpl w:val="F6ACB8F0"/>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5">
    <w:nsid w:val="6E3955AF"/>
    <w:multiLevelType w:val="hybridMultilevel"/>
    <w:tmpl w:val="D236DBC4"/>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F9F67A2"/>
    <w:multiLevelType w:val="hybridMultilevel"/>
    <w:tmpl w:val="FCFC18FE"/>
    <w:lvl w:ilvl="0" w:tplc="1A7E9EEC">
      <w:numFmt w:val="bullet"/>
      <w:lvlText w:val="-"/>
      <w:lvlJc w:val="left"/>
      <w:pPr>
        <w:ind w:left="1287" w:hanging="360"/>
      </w:pPr>
      <w:rPr>
        <w:rFonts w:ascii="Times New Roman" w:eastAsia="Calibr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nsid w:val="70A367B6"/>
    <w:multiLevelType w:val="hybridMultilevel"/>
    <w:tmpl w:val="DB501BB8"/>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8">
    <w:nsid w:val="760A1F18"/>
    <w:multiLevelType w:val="hybridMultilevel"/>
    <w:tmpl w:val="04A8E130"/>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9">
    <w:nsid w:val="764F747C"/>
    <w:multiLevelType w:val="hybridMultilevel"/>
    <w:tmpl w:val="F62ECD1C"/>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B3C08F5"/>
    <w:multiLevelType w:val="hybridMultilevel"/>
    <w:tmpl w:val="9E582420"/>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7B4565BE"/>
    <w:multiLevelType w:val="hybridMultilevel"/>
    <w:tmpl w:val="9F6C9162"/>
    <w:lvl w:ilvl="0" w:tplc="F124A35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2">
    <w:nsid w:val="7B90101B"/>
    <w:multiLevelType w:val="multilevel"/>
    <w:tmpl w:val="FBF0F352"/>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EB119D1"/>
    <w:multiLevelType w:val="multilevel"/>
    <w:tmpl w:val="45622744"/>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37"/>
  </w:num>
  <w:num w:numId="3">
    <w:abstractNumId w:val="25"/>
  </w:num>
  <w:num w:numId="4">
    <w:abstractNumId w:val="39"/>
  </w:num>
  <w:num w:numId="5">
    <w:abstractNumId w:val="10"/>
  </w:num>
  <w:num w:numId="6">
    <w:abstractNumId w:val="26"/>
  </w:num>
  <w:num w:numId="7">
    <w:abstractNumId w:val="30"/>
  </w:num>
  <w:num w:numId="8">
    <w:abstractNumId w:val="43"/>
  </w:num>
  <w:num w:numId="9">
    <w:abstractNumId w:val="42"/>
  </w:num>
  <w:num w:numId="10">
    <w:abstractNumId w:val="21"/>
  </w:num>
  <w:num w:numId="11">
    <w:abstractNumId w:val="15"/>
  </w:num>
  <w:num w:numId="12">
    <w:abstractNumId w:val="1"/>
  </w:num>
  <w:num w:numId="13">
    <w:abstractNumId w:val="6"/>
  </w:num>
  <w:num w:numId="14">
    <w:abstractNumId w:val="20"/>
  </w:num>
  <w:num w:numId="15">
    <w:abstractNumId w:val="14"/>
  </w:num>
  <w:num w:numId="16">
    <w:abstractNumId w:val="11"/>
  </w:num>
  <w:num w:numId="17">
    <w:abstractNumId w:val="0"/>
    <w:lvlOverride w:ilvl="0">
      <w:startOverride w:val="1"/>
    </w:lvlOverride>
  </w:num>
  <w:num w:numId="18">
    <w:abstractNumId w:val="31"/>
  </w:num>
  <w:num w:numId="19">
    <w:abstractNumId w:val="29"/>
  </w:num>
  <w:num w:numId="20">
    <w:abstractNumId w:val="5"/>
  </w:num>
  <w:num w:numId="21">
    <w:abstractNumId w:val="3"/>
  </w:num>
  <w:num w:numId="22">
    <w:abstractNumId w:val="2"/>
  </w:num>
  <w:num w:numId="23">
    <w:abstractNumId w:val="9"/>
  </w:num>
  <w:num w:numId="24">
    <w:abstractNumId w:val="24"/>
  </w:num>
  <w:num w:numId="25">
    <w:abstractNumId w:val="7"/>
  </w:num>
  <w:num w:numId="26">
    <w:abstractNumId w:val="22"/>
  </w:num>
  <w:num w:numId="27">
    <w:abstractNumId w:val="36"/>
  </w:num>
  <w:num w:numId="28">
    <w:abstractNumId w:val="16"/>
  </w:num>
  <w:num w:numId="29">
    <w:abstractNumId w:val="35"/>
  </w:num>
  <w:num w:numId="30">
    <w:abstractNumId w:val="28"/>
  </w:num>
  <w:num w:numId="31">
    <w:abstractNumId w:val="27"/>
  </w:num>
  <w:num w:numId="32">
    <w:abstractNumId w:val="38"/>
  </w:num>
  <w:num w:numId="33">
    <w:abstractNumId w:val="8"/>
  </w:num>
  <w:num w:numId="34">
    <w:abstractNumId w:val="40"/>
  </w:num>
  <w:num w:numId="35">
    <w:abstractNumId w:val="34"/>
  </w:num>
  <w:num w:numId="36">
    <w:abstractNumId w:val="17"/>
  </w:num>
  <w:num w:numId="37">
    <w:abstractNumId w:val="12"/>
  </w:num>
  <w:num w:numId="38">
    <w:abstractNumId w:val="33"/>
  </w:num>
  <w:num w:numId="39">
    <w:abstractNumId w:val="32"/>
  </w:num>
  <w:num w:numId="40">
    <w:abstractNumId w:val="23"/>
  </w:num>
  <w:num w:numId="41">
    <w:abstractNumId w:val="4"/>
  </w:num>
  <w:num w:numId="42">
    <w:abstractNumId w:val="18"/>
  </w:num>
  <w:num w:numId="43">
    <w:abstractNumId w:val="41"/>
  </w:num>
  <w:num w:numId="44">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Пользователь Windows">
    <w15:presenceInfo w15:providerId="None" w15:userId="Пользователь Window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0E1"/>
    <w:rsid w:val="00033CA4"/>
    <w:rsid w:val="0009659E"/>
    <w:rsid w:val="000F70E1"/>
    <w:rsid w:val="001B105D"/>
    <w:rsid w:val="00385138"/>
    <w:rsid w:val="00482FEB"/>
    <w:rsid w:val="00985A64"/>
    <w:rsid w:val="00B422CC"/>
    <w:rsid w:val="00CB72CD"/>
    <w:rsid w:val="00F24A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1786A2-D1EF-47FC-83B0-23672C44E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uk-UA"/>
    </w:rPr>
  </w:style>
  <w:style w:type="paragraph" w:styleId="Heading1">
    <w:name w:val="heading 1"/>
    <w:basedOn w:val="Normal"/>
    <w:next w:val="Normal"/>
    <w:link w:val="Heading1Char"/>
    <w:qFormat/>
    <w:rsid w:val="00985A6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0F70E1"/>
    <w:pPr>
      <w:keepNext/>
      <w:keepLines/>
      <w:spacing w:before="280" w:after="24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nhideWhenUsed/>
    <w:qFormat/>
    <w:rsid w:val="000F70E1"/>
    <w:pPr>
      <w:keepNext/>
      <w:keepLines/>
      <w:spacing w:before="160" w:after="120"/>
      <w:ind w:left="720" w:hanging="720"/>
      <w:jc w:val="both"/>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semiHidden/>
    <w:unhideWhenUsed/>
    <w:qFormat/>
    <w:rsid w:val="000F70E1"/>
    <w:pPr>
      <w:keepNext/>
      <w:keepLines/>
      <w:spacing w:before="40" w:after="0"/>
      <w:ind w:left="864" w:hanging="864"/>
      <w:jc w:val="both"/>
      <w:outlineLvl w:val="3"/>
    </w:pPr>
    <w:rPr>
      <w:rFonts w:asciiTheme="majorHAnsi" w:eastAsiaTheme="majorEastAsia" w:hAnsiTheme="majorHAnsi" w:cstheme="majorBidi"/>
      <w:i/>
      <w:iCs/>
      <w:color w:val="2E74B5" w:themeColor="accent1" w:themeShade="BF"/>
      <w:sz w:val="28"/>
    </w:rPr>
  </w:style>
  <w:style w:type="paragraph" w:styleId="Heading5">
    <w:name w:val="heading 5"/>
    <w:basedOn w:val="Normal"/>
    <w:next w:val="Normal"/>
    <w:link w:val="Heading5Char"/>
    <w:uiPriority w:val="9"/>
    <w:semiHidden/>
    <w:unhideWhenUsed/>
    <w:qFormat/>
    <w:rsid w:val="000F70E1"/>
    <w:pPr>
      <w:keepNext/>
      <w:keepLines/>
      <w:spacing w:before="40" w:after="0"/>
      <w:ind w:left="1008" w:hanging="1008"/>
      <w:jc w:val="both"/>
      <w:outlineLvl w:val="4"/>
    </w:pPr>
    <w:rPr>
      <w:rFonts w:asciiTheme="majorHAnsi" w:eastAsiaTheme="majorEastAsia" w:hAnsiTheme="majorHAnsi" w:cstheme="majorBidi"/>
      <w:color w:val="2E74B5" w:themeColor="accent1" w:themeShade="BF"/>
      <w:sz w:val="28"/>
    </w:rPr>
  </w:style>
  <w:style w:type="paragraph" w:styleId="Heading6">
    <w:name w:val="heading 6"/>
    <w:basedOn w:val="Normal"/>
    <w:next w:val="Normal"/>
    <w:link w:val="Heading6Char"/>
    <w:uiPriority w:val="9"/>
    <w:semiHidden/>
    <w:unhideWhenUsed/>
    <w:qFormat/>
    <w:rsid w:val="000F70E1"/>
    <w:pPr>
      <w:keepNext/>
      <w:keepLines/>
      <w:spacing w:before="40" w:after="0"/>
      <w:ind w:left="1152" w:hanging="1152"/>
      <w:jc w:val="both"/>
      <w:outlineLvl w:val="5"/>
    </w:pPr>
    <w:rPr>
      <w:rFonts w:asciiTheme="majorHAnsi" w:eastAsiaTheme="majorEastAsia" w:hAnsiTheme="majorHAnsi" w:cstheme="majorBidi"/>
      <w:color w:val="1F4D78" w:themeColor="accent1" w:themeShade="7F"/>
      <w:sz w:val="28"/>
    </w:rPr>
  </w:style>
  <w:style w:type="paragraph" w:styleId="Heading7">
    <w:name w:val="heading 7"/>
    <w:basedOn w:val="Normal"/>
    <w:next w:val="Normal"/>
    <w:link w:val="Heading7Char"/>
    <w:uiPriority w:val="9"/>
    <w:semiHidden/>
    <w:unhideWhenUsed/>
    <w:qFormat/>
    <w:rsid w:val="000F70E1"/>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sz w:val="28"/>
    </w:rPr>
  </w:style>
  <w:style w:type="paragraph" w:styleId="Heading8">
    <w:name w:val="heading 8"/>
    <w:basedOn w:val="Normal"/>
    <w:next w:val="Normal"/>
    <w:link w:val="Heading8Char"/>
    <w:uiPriority w:val="9"/>
    <w:semiHidden/>
    <w:unhideWhenUsed/>
    <w:qFormat/>
    <w:rsid w:val="000F70E1"/>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70E1"/>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1">
    <w:name w:val="MyHeading1"/>
    <w:basedOn w:val="Heading1"/>
    <w:link w:val="MyHeading1Char"/>
    <w:qFormat/>
    <w:rsid w:val="00985A64"/>
    <w:pPr>
      <w:spacing w:line="360" w:lineRule="auto"/>
    </w:pPr>
    <w:rPr>
      <w:rFonts w:ascii="Times New Roman" w:hAnsi="Times New Roman"/>
      <w:b/>
      <w:color w:val="000000" w:themeColor="text1"/>
      <w:sz w:val="28"/>
    </w:rPr>
  </w:style>
  <w:style w:type="character" w:customStyle="1" w:styleId="MyHeading1Char">
    <w:name w:val="MyHeading1 Char"/>
    <w:basedOn w:val="Heading1Char"/>
    <w:link w:val="MyHeading1"/>
    <w:rsid w:val="00985A64"/>
    <w:rPr>
      <w:rFonts w:ascii="Times New Roman" w:eastAsiaTheme="majorEastAsia" w:hAnsi="Times New Roman" w:cstheme="majorBidi"/>
      <w:b/>
      <w:color w:val="000000" w:themeColor="text1"/>
      <w:sz w:val="28"/>
      <w:szCs w:val="32"/>
    </w:rPr>
  </w:style>
  <w:style w:type="character" w:customStyle="1" w:styleId="Heading1Char">
    <w:name w:val="Heading 1 Char"/>
    <w:basedOn w:val="DefaultParagraphFont"/>
    <w:link w:val="Heading1"/>
    <w:rsid w:val="00985A64"/>
    <w:rPr>
      <w:rFonts w:asciiTheme="majorHAnsi" w:eastAsiaTheme="majorEastAsia" w:hAnsiTheme="majorHAnsi" w:cstheme="majorBidi"/>
      <w:color w:val="2E74B5" w:themeColor="accent1" w:themeShade="BF"/>
      <w:sz w:val="32"/>
      <w:szCs w:val="32"/>
    </w:rPr>
  </w:style>
  <w:style w:type="paragraph" w:customStyle="1" w:styleId="MyNormal">
    <w:name w:val="MyNormal"/>
    <w:basedOn w:val="Normal"/>
    <w:next w:val="Normal"/>
    <w:qFormat/>
    <w:rsid w:val="00985A64"/>
    <w:pPr>
      <w:spacing w:before="120" w:after="280" w:line="360" w:lineRule="auto"/>
    </w:pPr>
    <w:rPr>
      <w:rFonts w:ascii="Times New Roman" w:hAnsi="Times New Roman"/>
      <w:sz w:val="28"/>
    </w:rPr>
  </w:style>
  <w:style w:type="paragraph" w:customStyle="1" w:styleId="a2">
    <w:name w:val="Подпись рисунка"/>
    <w:basedOn w:val="Normal"/>
    <w:autoRedefine/>
    <w:qFormat/>
    <w:rsid w:val="00B422CC"/>
    <w:pPr>
      <w:spacing w:before="100" w:beforeAutospacing="1" w:after="120" w:line="360" w:lineRule="auto"/>
      <w:jc w:val="center"/>
    </w:pPr>
    <w:rPr>
      <w:rFonts w:ascii="Times New Roman" w:eastAsia="Times New Roman" w:hAnsi="Times New Roman" w:cs="Times New Roman"/>
      <w:sz w:val="28"/>
    </w:rPr>
  </w:style>
  <w:style w:type="character" w:customStyle="1" w:styleId="Heading2Char">
    <w:name w:val="Heading 2 Char"/>
    <w:basedOn w:val="DefaultParagraphFont"/>
    <w:link w:val="Heading2"/>
    <w:rsid w:val="000F70E1"/>
    <w:rPr>
      <w:rFonts w:ascii="Times New Roman" w:eastAsiaTheme="majorEastAsia" w:hAnsi="Times New Roman" w:cstheme="majorBidi"/>
      <w:b/>
      <w:color w:val="000000" w:themeColor="text1"/>
      <w:sz w:val="28"/>
      <w:szCs w:val="26"/>
      <w:lang w:val="uk-UA"/>
    </w:rPr>
  </w:style>
  <w:style w:type="character" w:customStyle="1" w:styleId="Heading3Char">
    <w:name w:val="Heading 3 Char"/>
    <w:basedOn w:val="DefaultParagraphFont"/>
    <w:link w:val="Heading3"/>
    <w:rsid w:val="000F70E1"/>
    <w:rPr>
      <w:rFonts w:ascii="Times New Roman" w:eastAsiaTheme="majorEastAsia" w:hAnsi="Times New Roman" w:cstheme="majorBidi"/>
      <w:b/>
      <w:sz w:val="28"/>
      <w:szCs w:val="24"/>
      <w:lang w:val="uk-UA"/>
    </w:rPr>
  </w:style>
  <w:style w:type="character" w:customStyle="1" w:styleId="Heading4Char">
    <w:name w:val="Heading 4 Char"/>
    <w:basedOn w:val="DefaultParagraphFont"/>
    <w:link w:val="Heading4"/>
    <w:uiPriority w:val="9"/>
    <w:semiHidden/>
    <w:rsid w:val="000F70E1"/>
    <w:rPr>
      <w:rFonts w:asciiTheme="majorHAnsi" w:eastAsiaTheme="majorEastAsia" w:hAnsiTheme="majorHAnsi" w:cstheme="majorBidi"/>
      <w:i/>
      <w:iCs/>
      <w:color w:val="2E74B5" w:themeColor="accent1" w:themeShade="BF"/>
      <w:sz w:val="28"/>
      <w:lang w:val="uk-UA"/>
    </w:rPr>
  </w:style>
  <w:style w:type="character" w:customStyle="1" w:styleId="Heading5Char">
    <w:name w:val="Heading 5 Char"/>
    <w:basedOn w:val="DefaultParagraphFont"/>
    <w:link w:val="Heading5"/>
    <w:uiPriority w:val="9"/>
    <w:semiHidden/>
    <w:rsid w:val="000F70E1"/>
    <w:rPr>
      <w:rFonts w:asciiTheme="majorHAnsi" w:eastAsiaTheme="majorEastAsia" w:hAnsiTheme="majorHAnsi" w:cstheme="majorBidi"/>
      <w:color w:val="2E74B5" w:themeColor="accent1" w:themeShade="BF"/>
      <w:sz w:val="28"/>
      <w:lang w:val="uk-UA"/>
    </w:rPr>
  </w:style>
  <w:style w:type="character" w:customStyle="1" w:styleId="Heading6Char">
    <w:name w:val="Heading 6 Char"/>
    <w:basedOn w:val="DefaultParagraphFont"/>
    <w:link w:val="Heading6"/>
    <w:uiPriority w:val="9"/>
    <w:semiHidden/>
    <w:rsid w:val="000F70E1"/>
    <w:rPr>
      <w:rFonts w:asciiTheme="majorHAnsi" w:eastAsiaTheme="majorEastAsia" w:hAnsiTheme="majorHAnsi" w:cstheme="majorBidi"/>
      <w:color w:val="1F4D78" w:themeColor="accent1" w:themeShade="7F"/>
      <w:sz w:val="28"/>
      <w:lang w:val="uk-UA"/>
    </w:rPr>
  </w:style>
  <w:style w:type="character" w:customStyle="1" w:styleId="Heading7Char">
    <w:name w:val="Heading 7 Char"/>
    <w:basedOn w:val="DefaultParagraphFont"/>
    <w:link w:val="Heading7"/>
    <w:uiPriority w:val="9"/>
    <w:semiHidden/>
    <w:rsid w:val="000F70E1"/>
    <w:rPr>
      <w:rFonts w:asciiTheme="majorHAnsi" w:eastAsiaTheme="majorEastAsia" w:hAnsiTheme="majorHAnsi" w:cstheme="majorBidi"/>
      <w:i/>
      <w:iCs/>
      <w:color w:val="1F4D78" w:themeColor="accent1" w:themeShade="7F"/>
      <w:sz w:val="28"/>
      <w:lang w:val="uk-UA"/>
    </w:rPr>
  </w:style>
  <w:style w:type="character" w:customStyle="1" w:styleId="Heading8Char">
    <w:name w:val="Heading 8 Char"/>
    <w:basedOn w:val="DefaultParagraphFont"/>
    <w:link w:val="Heading8"/>
    <w:uiPriority w:val="9"/>
    <w:semiHidden/>
    <w:rsid w:val="000F70E1"/>
    <w:rPr>
      <w:rFonts w:asciiTheme="majorHAnsi" w:eastAsiaTheme="majorEastAsia" w:hAnsiTheme="majorHAnsi" w:cstheme="majorBidi"/>
      <w:color w:val="272727" w:themeColor="text1" w:themeTint="D8"/>
      <w:sz w:val="21"/>
      <w:szCs w:val="21"/>
      <w:lang w:val="uk-UA"/>
    </w:rPr>
  </w:style>
  <w:style w:type="character" w:customStyle="1" w:styleId="Heading9Char">
    <w:name w:val="Heading 9 Char"/>
    <w:basedOn w:val="DefaultParagraphFont"/>
    <w:link w:val="Heading9"/>
    <w:uiPriority w:val="9"/>
    <w:semiHidden/>
    <w:rsid w:val="000F70E1"/>
    <w:rPr>
      <w:rFonts w:asciiTheme="majorHAnsi" w:eastAsiaTheme="majorEastAsia" w:hAnsiTheme="majorHAnsi" w:cstheme="majorBidi"/>
      <w:i/>
      <w:iCs/>
      <w:color w:val="272727" w:themeColor="text1" w:themeTint="D8"/>
      <w:sz w:val="21"/>
      <w:szCs w:val="21"/>
      <w:lang w:val="uk-UA"/>
    </w:rPr>
  </w:style>
  <w:style w:type="paragraph" w:customStyle="1" w:styleId="1">
    <w:name w:val="Основной текст1"/>
    <w:basedOn w:val="Normal"/>
    <w:link w:val="Char"/>
    <w:autoRedefine/>
    <w:qFormat/>
    <w:rsid w:val="000F70E1"/>
    <w:pPr>
      <w:spacing w:after="0" w:line="360" w:lineRule="auto"/>
      <w:ind w:firstLine="567"/>
      <w:contextualSpacing/>
      <w:jc w:val="both"/>
    </w:pPr>
    <w:rPr>
      <w:rFonts w:ascii="Times New Roman" w:eastAsia="Times New Roman" w:hAnsi="Times New Roman" w:cs="Times New Roman"/>
      <w:sz w:val="28"/>
      <w:szCs w:val="28"/>
    </w:rPr>
  </w:style>
  <w:style w:type="character" w:customStyle="1" w:styleId="Char">
    <w:name w:val="Основной текст Char"/>
    <w:basedOn w:val="DefaultParagraphFont"/>
    <w:link w:val="1"/>
    <w:rsid w:val="000F70E1"/>
    <w:rPr>
      <w:rFonts w:ascii="Times New Roman" w:eastAsia="Times New Roman" w:hAnsi="Times New Roman" w:cs="Times New Roman"/>
      <w:sz w:val="28"/>
      <w:szCs w:val="28"/>
      <w:lang w:val="uk-UA"/>
    </w:rPr>
  </w:style>
  <w:style w:type="paragraph" w:customStyle="1" w:styleId="a1">
    <w:name w:val="Подпись таблиц"/>
    <w:basedOn w:val="1"/>
    <w:qFormat/>
    <w:rsid w:val="000F70E1"/>
    <w:pPr>
      <w:numPr>
        <w:numId w:val="3"/>
      </w:numPr>
      <w:spacing w:before="100"/>
      <w:ind w:left="862"/>
      <w:jc w:val="right"/>
      <w:outlineLvl w:val="1"/>
    </w:pPr>
    <w:rPr>
      <w:color w:val="000000"/>
      <w:sz w:val="24"/>
      <w:szCs w:val="18"/>
      <w:shd w:val="clear" w:color="auto" w:fill="FFFFFF"/>
    </w:rPr>
  </w:style>
  <w:style w:type="paragraph" w:customStyle="1" w:styleId="a3">
    <w:name w:val="текст таблици"/>
    <w:basedOn w:val="1"/>
    <w:qFormat/>
    <w:rsid w:val="000F70E1"/>
    <w:pPr>
      <w:spacing w:before="100" w:line="240" w:lineRule="auto"/>
    </w:pPr>
    <w:rPr>
      <w:lang w:eastAsia="ru-RU"/>
    </w:rPr>
  </w:style>
  <w:style w:type="character" w:styleId="Strong">
    <w:name w:val="Strong"/>
    <w:basedOn w:val="DefaultParagraphFont"/>
    <w:uiPriority w:val="22"/>
    <w:qFormat/>
    <w:rsid w:val="000F70E1"/>
    <w:rPr>
      <w:b/>
      <w:bCs/>
    </w:rPr>
  </w:style>
  <w:style w:type="paragraph" w:customStyle="1" w:styleId="a4">
    <w:name w:val="автоПодпись"/>
    <w:basedOn w:val="Caption"/>
    <w:qFormat/>
    <w:rsid w:val="000F70E1"/>
    <w:pPr>
      <w:jc w:val="center"/>
    </w:pPr>
    <w:rPr>
      <w:color w:val="000000" w:themeColor="text1"/>
      <w:sz w:val="28"/>
    </w:rPr>
  </w:style>
  <w:style w:type="paragraph" w:styleId="Caption">
    <w:name w:val="caption"/>
    <w:basedOn w:val="Normal"/>
    <w:next w:val="Normal"/>
    <w:uiPriority w:val="35"/>
    <w:unhideWhenUsed/>
    <w:qFormat/>
    <w:rsid w:val="000F70E1"/>
    <w:pPr>
      <w:spacing w:after="200" w:line="240" w:lineRule="auto"/>
      <w:ind w:firstLine="567"/>
    </w:pPr>
    <w:rPr>
      <w:rFonts w:ascii="Times New Roman" w:hAnsi="Times New Roman"/>
      <w:i/>
      <w:iCs/>
      <w:color w:val="44546A" w:themeColor="text2"/>
      <w:sz w:val="18"/>
      <w:szCs w:val="18"/>
    </w:rPr>
  </w:style>
  <w:style w:type="paragraph" w:styleId="NormalWeb">
    <w:name w:val="Normal (Web)"/>
    <w:basedOn w:val="Normal"/>
    <w:uiPriority w:val="99"/>
    <w:unhideWhenUsed/>
    <w:rsid w:val="000F70E1"/>
    <w:pPr>
      <w:spacing w:before="100" w:beforeAutospacing="1" w:after="100" w:afterAutospacing="1" w:line="240" w:lineRule="auto"/>
      <w:ind w:firstLine="567"/>
      <w:jc w:val="both"/>
    </w:pPr>
    <w:rPr>
      <w:rFonts w:ascii="Times New Roman" w:eastAsia="Times New Roman" w:hAnsi="Times New Roman" w:cs="Times New Roman"/>
      <w:sz w:val="24"/>
      <w:szCs w:val="24"/>
      <w:lang w:val="ru-RU" w:eastAsia="ru-RU"/>
    </w:rPr>
  </w:style>
  <w:style w:type="paragraph" w:customStyle="1" w:styleId="MTDisplayEquation">
    <w:name w:val="MTDisplayEquation"/>
    <w:basedOn w:val="Normal"/>
    <w:next w:val="Normal"/>
    <w:link w:val="MTDisplayEquationChar"/>
    <w:rsid w:val="000F70E1"/>
    <w:pPr>
      <w:tabs>
        <w:tab w:val="center" w:pos="4680"/>
        <w:tab w:val="right" w:pos="9360"/>
      </w:tabs>
      <w:ind w:firstLine="708"/>
      <w:jc w:val="both"/>
    </w:pPr>
    <w:rPr>
      <w:rFonts w:ascii="Times New Roman" w:hAnsi="Times New Roman"/>
      <w:sz w:val="28"/>
    </w:rPr>
  </w:style>
  <w:style w:type="character" w:customStyle="1" w:styleId="MTDisplayEquationChar">
    <w:name w:val="MTDisplayEquation Char"/>
    <w:basedOn w:val="DefaultParagraphFont"/>
    <w:link w:val="MTDisplayEquation"/>
    <w:rsid w:val="000F70E1"/>
    <w:rPr>
      <w:rFonts w:ascii="Times New Roman" w:hAnsi="Times New Roman"/>
      <w:sz w:val="28"/>
      <w:lang w:val="uk-UA"/>
    </w:rPr>
  </w:style>
  <w:style w:type="character" w:customStyle="1" w:styleId="MTEquationSection">
    <w:name w:val="MTEquationSection"/>
    <w:basedOn w:val="DefaultParagraphFont"/>
    <w:rsid w:val="000F70E1"/>
    <w:rPr>
      <w:vanish w:val="0"/>
      <w:color w:val="FF0000"/>
    </w:rPr>
  </w:style>
  <w:style w:type="paragraph" w:styleId="ListBullet">
    <w:name w:val="List Bullet"/>
    <w:basedOn w:val="Normal"/>
    <w:unhideWhenUsed/>
    <w:rsid w:val="000F70E1"/>
    <w:pPr>
      <w:numPr>
        <w:numId w:val="12"/>
      </w:numPr>
      <w:contextualSpacing/>
      <w:jc w:val="both"/>
    </w:pPr>
    <w:rPr>
      <w:rFonts w:ascii="Times New Roman" w:hAnsi="Times New Roman"/>
      <w:sz w:val="28"/>
    </w:rPr>
  </w:style>
  <w:style w:type="numbering" w:customStyle="1" w:styleId="Style1">
    <w:name w:val="Style1"/>
    <w:uiPriority w:val="99"/>
    <w:rsid w:val="000F70E1"/>
    <w:pPr>
      <w:numPr>
        <w:numId w:val="13"/>
      </w:numPr>
    </w:pPr>
  </w:style>
  <w:style w:type="paragraph" w:styleId="ListParagraph">
    <w:name w:val="List Paragraph"/>
    <w:basedOn w:val="Normal"/>
    <w:uiPriority w:val="34"/>
    <w:qFormat/>
    <w:rsid w:val="000F70E1"/>
    <w:pPr>
      <w:ind w:left="720" w:firstLine="567"/>
      <w:contextualSpacing/>
      <w:jc w:val="both"/>
    </w:pPr>
    <w:rPr>
      <w:rFonts w:ascii="Times New Roman" w:hAnsi="Times New Roman"/>
      <w:sz w:val="28"/>
    </w:rPr>
  </w:style>
  <w:style w:type="paragraph" w:styleId="BalloonText">
    <w:name w:val="Balloon Text"/>
    <w:basedOn w:val="Normal"/>
    <w:link w:val="BalloonTextChar"/>
    <w:uiPriority w:val="99"/>
    <w:unhideWhenUsed/>
    <w:rsid w:val="000F70E1"/>
    <w:pPr>
      <w:spacing w:after="0" w:line="240" w:lineRule="auto"/>
      <w:ind w:firstLine="567"/>
      <w:jc w:val="both"/>
    </w:pPr>
    <w:rPr>
      <w:rFonts w:ascii="Segoe UI" w:hAnsi="Segoe UI" w:cs="Segoe UI"/>
      <w:sz w:val="18"/>
      <w:szCs w:val="18"/>
    </w:rPr>
  </w:style>
  <w:style w:type="character" w:customStyle="1" w:styleId="BalloonTextChar">
    <w:name w:val="Balloon Text Char"/>
    <w:basedOn w:val="DefaultParagraphFont"/>
    <w:link w:val="BalloonText"/>
    <w:uiPriority w:val="99"/>
    <w:rsid w:val="000F70E1"/>
    <w:rPr>
      <w:rFonts w:ascii="Segoe UI" w:hAnsi="Segoe UI" w:cs="Segoe UI"/>
      <w:sz w:val="18"/>
      <w:szCs w:val="18"/>
      <w:lang w:val="uk-UA"/>
    </w:rPr>
  </w:style>
  <w:style w:type="paragraph" w:customStyle="1" w:styleId="a5">
    <w:name w:val="Основной текст диссертации"/>
    <w:basedOn w:val="Normal"/>
    <w:link w:val="a6"/>
    <w:rsid w:val="000F70E1"/>
    <w:pPr>
      <w:spacing w:after="0" w:line="360" w:lineRule="auto"/>
      <w:ind w:firstLine="709"/>
      <w:jc w:val="both"/>
    </w:pPr>
    <w:rPr>
      <w:rFonts w:ascii="Times New Roman" w:eastAsia="Times New Roman" w:hAnsi="Times New Roman" w:cs="Times New Roman"/>
      <w:sz w:val="28"/>
      <w:szCs w:val="24"/>
      <w:lang w:val="ru-RU" w:eastAsia="ru-RU"/>
    </w:rPr>
  </w:style>
  <w:style w:type="paragraph" w:customStyle="1" w:styleId="a7">
    <w:name w:val="Рисунок"/>
    <w:basedOn w:val="Normal"/>
    <w:rsid w:val="000F70E1"/>
    <w:pPr>
      <w:spacing w:after="0" w:line="360" w:lineRule="auto"/>
      <w:ind w:firstLine="567"/>
      <w:jc w:val="center"/>
    </w:pPr>
    <w:rPr>
      <w:rFonts w:ascii="Times New Roman" w:eastAsia="Times New Roman" w:hAnsi="Times New Roman" w:cs="Times New Roman"/>
      <w:sz w:val="28"/>
      <w:szCs w:val="24"/>
      <w:lang w:val="ru-RU" w:eastAsia="ru-RU"/>
    </w:rPr>
  </w:style>
  <w:style w:type="paragraph" w:customStyle="1" w:styleId="a8">
    <w:name w:val="Нумерованная формула"/>
    <w:basedOn w:val="Normal"/>
    <w:next w:val="Normal"/>
    <w:autoRedefine/>
    <w:rsid w:val="000F70E1"/>
    <w:pPr>
      <w:tabs>
        <w:tab w:val="right" w:pos="9780"/>
      </w:tabs>
      <w:spacing w:before="120" w:after="120" w:line="360" w:lineRule="auto"/>
      <w:ind w:firstLine="567"/>
      <w:contextualSpacing/>
      <w:jc w:val="both"/>
    </w:pPr>
    <w:rPr>
      <w:rFonts w:ascii="Times New Roman" w:eastAsia="Times New Roman" w:hAnsi="Times New Roman" w:cs="Times New Roman"/>
      <w:sz w:val="28"/>
      <w:szCs w:val="24"/>
      <w:lang w:val="ru-RU" w:eastAsia="ru-RU"/>
    </w:rPr>
  </w:style>
  <w:style w:type="paragraph" w:styleId="BodyTextIndent3">
    <w:name w:val="Body Text Indent 3"/>
    <w:basedOn w:val="Normal"/>
    <w:link w:val="BodyTextIndent3Char"/>
    <w:rsid w:val="000F70E1"/>
    <w:pPr>
      <w:spacing w:after="0" w:line="240" w:lineRule="auto"/>
      <w:ind w:left="720" w:firstLine="567"/>
      <w:jc w:val="both"/>
    </w:pPr>
    <w:rPr>
      <w:rFonts w:ascii="Times New Roman" w:eastAsia="Times New Roman" w:hAnsi="Times New Roman" w:cs="Times New Roman"/>
      <w:sz w:val="28"/>
      <w:szCs w:val="20"/>
      <w:lang w:eastAsia="ru-RU"/>
    </w:rPr>
  </w:style>
  <w:style w:type="character" w:customStyle="1" w:styleId="BodyTextIndent3Char">
    <w:name w:val="Body Text Indent 3 Char"/>
    <w:basedOn w:val="DefaultParagraphFont"/>
    <w:link w:val="BodyTextIndent3"/>
    <w:rsid w:val="000F70E1"/>
    <w:rPr>
      <w:rFonts w:ascii="Times New Roman" w:eastAsia="Times New Roman" w:hAnsi="Times New Roman" w:cs="Times New Roman"/>
      <w:sz w:val="28"/>
      <w:szCs w:val="20"/>
      <w:lang w:val="uk-UA" w:eastAsia="ru-RU"/>
    </w:rPr>
  </w:style>
  <w:style w:type="paragraph" w:styleId="BodyTextIndent">
    <w:name w:val="Body Text Indent"/>
    <w:basedOn w:val="Normal"/>
    <w:link w:val="BodyTextIndentChar"/>
    <w:rsid w:val="000F70E1"/>
    <w:pPr>
      <w:spacing w:after="0" w:line="240" w:lineRule="auto"/>
      <w:ind w:firstLine="720"/>
      <w:jc w:val="both"/>
    </w:pPr>
    <w:rPr>
      <w:rFonts w:ascii="Times New Roman" w:eastAsia="Times New Roman" w:hAnsi="Times New Roman" w:cs="Times New Roman"/>
      <w:sz w:val="28"/>
      <w:szCs w:val="20"/>
      <w:lang w:eastAsia="ru-RU"/>
    </w:rPr>
  </w:style>
  <w:style w:type="character" w:customStyle="1" w:styleId="BodyTextIndentChar">
    <w:name w:val="Body Text Indent Char"/>
    <w:basedOn w:val="DefaultParagraphFont"/>
    <w:link w:val="BodyTextIndent"/>
    <w:rsid w:val="000F70E1"/>
    <w:rPr>
      <w:rFonts w:ascii="Times New Roman" w:eastAsia="Times New Roman" w:hAnsi="Times New Roman" w:cs="Times New Roman"/>
      <w:sz w:val="28"/>
      <w:szCs w:val="20"/>
      <w:lang w:val="uk-UA" w:eastAsia="ru-RU"/>
    </w:rPr>
  </w:style>
  <w:style w:type="paragraph" w:customStyle="1" w:styleId="a9">
    <w:name w:val="Рис"/>
    <w:basedOn w:val="Normal"/>
    <w:next w:val="Normal"/>
    <w:rsid w:val="000F70E1"/>
    <w:pPr>
      <w:spacing w:after="240" w:line="360" w:lineRule="auto"/>
      <w:ind w:firstLine="567"/>
      <w:contextualSpacing/>
      <w:jc w:val="center"/>
    </w:pPr>
    <w:rPr>
      <w:rFonts w:ascii="Times New Roman" w:eastAsia="Times New Roman" w:hAnsi="Times New Roman" w:cs="Times New Roman"/>
      <w:sz w:val="28"/>
      <w:szCs w:val="24"/>
      <w:lang w:val="ru-RU" w:eastAsia="ru-RU"/>
    </w:rPr>
  </w:style>
  <w:style w:type="character" w:customStyle="1" w:styleId="a6">
    <w:name w:val="Основной текст диссертации Знак"/>
    <w:link w:val="a5"/>
    <w:rsid w:val="000F70E1"/>
    <w:rPr>
      <w:rFonts w:ascii="Times New Roman" w:eastAsia="Times New Roman" w:hAnsi="Times New Roman" w:cs="Times New Roman"/>
      <w:sz w:val="28"/>
      <w:szCs w:val="24"/>
      <w:lang w:eastAsia="ru-RU"/>
    </w:rPr>
  </w:style>
  <w:style w:type="paragraph" w:customStyle="1" w:styleId="10">
    <w:name w:val="Абзац списка1"/>
    <w:basedOn w:val="Normal"/>
    <w:rsid w:val="000F70E1"/>
    <w:pPr>
      <w:spacing w:after="200" w:line="276" w:lineRule="auto"/>
      <w:ind w:left="720" w:firstLine="567"/>
      <w:contextualSpacing/>
      <w:jc w:val="both"/>
    </w:pPr>
    <w:rPr>
      <w:rFonts w:ascii="Times New Roman" w:eastAsia="Times New Roman" w:hAnsi="Times New Roman" w:cs="Times New Roman"/>
      <w:sz w:val="28"/>
    </w:rPr>
  </w:style>
  <w:style w:type="paragraph" w:styleId="BodyText">
    <w:name w:val="Body Text"/>
    <w:basedOn w:val="Normal"/>
    <w:link w:val="BodyTextChar"/>
    <w:rsid w:val="000F70E1"/>
    <w:pPr>
      <w:spacing w:after="120" w:line="240" w:lineRule="auto"/>
      <w:ind w:firstLine="567"/>
      <w:jc w:val="both"/>
    </w:pPr>
    <w:rPr>
      <w:rFonts w:ascii="Times New Roman" w:eastAsia="Times New Roman" w:hAnsi="Times New Roman" w:cs="Times New Roman"/>
      <w:sz w:val="24"/>
      <w:szCs w:val="24"/>
      <w:lang w:val="ru-RU" w:eastAsia="ru-RU"/>
    </w:rPr>
  </w:style>
  <w:style w:type="character" w:customStyle="1" w:styleId="BodyTextChar">
    <w:name w:val="Body Text Char"/>
    <w:basedOn w:val="DefaultParagraphFont"/>
    <w:link w:val="BodyText"/>
    <w:rsid w:val="000F70E1"/>
    <w:rPr>
      <w:rFonts w:ascii="Times New Roman" w:eastAsia="Times New Roman" w:hAnsi="Times New Roman" w:cs="Times New Roman"/>
      <w:sz w:val="24"/>
      <w:szCs w:val="24"/>
      <w:lang w:eastAsia="ru-RU"/>
    </w:rPr>
  </w:style>
  <w:style w:type="paragraph" w:styleId="Header">
    <w:name w:val="header"/>
    <w:basedOn w:val="Normal"/>
    <w:link w:val="HeaderChar"/>
    <w:uiPriority w:val="99"/>
    <w:rsid w:val="000F70E1"/>
    <w:pPr>
      <w:tabs>
        <w:tab w:val="center" w:pos="4153"/>
        <w:tab w:val="right" w:pos="8306"/>
      </w:tabs>
      <w:spacing w:after="0" w:line="240" w:lineRule="auto"/>
      <w:ind w:firstLine="567"/>
      <w:jc w:val="both"/>
    </w:pPr>
    <w:rPr>
      <w:rFonts w:ascii="Times New Roman" w:eastAsia="Times New Roman" w:hAnsi="Times New Roman" w:cs="Times New Roman"/>
      <w:sz w:val="28"/>
      <w:szCs w:val="20"/>
      <w:lang w:eastAsia="ru-RU"/>
    </w:rPr>
  </w:style>
  <w:style w:type="character" w:customStyle="1" w:styleId="HeaderChar">
    <w:name w:val="Header Char"/>
    <w:basedOn w:val="DefaultParagraphFont"/>
    <w:link w:val="Header"/>
    <w:uiPriority w:val="99"/>
    <w:rsid w:val="000F70E1"/>
    <w:rPr>
      <w:rFonts w:ascii="Times New Roman" w:eastAsia="Times New Roman" w:hAnsi="Times New Roman" w:cs="Times New Roman"/>
      <w:sz w:val="28"/>
      <w:szCs w:val="20"/>
      <w:lang w:val="uk-UA" w:eastAsia="ru-RU"/>
    </w:rPr>
  </w:style>
  <w:style w:type="paragraph" w:styleId="TOC2">
    <w:name w:val="toc 2"/>
    <w:basedOn w:val="Normal"/>
    <w:next w:val="Normal"/>
    <w:autoRedefine/>
    <w:uiPriority w:val="39"/>
    <w:rsid w:val="000F70E1"/>
    <w:pPr>
      <w:tabs>
        <w:tab w:val="right" w:leader="dot" w:pos="9355"/>
      </w:tabs>
      <w:spacing w:after="0" w:line="336" w:lineRule="auto"/>
      <w:ind w:firstLine="567"/>
    </w:pPr>
    <w:rPr>
      <w:rFonts w:ascii="Times New Roman" w:eastAsia="Times New Roman" w:hAnsi="Times New Roman" w:cs="Times New Roman"/>
      <w:sz w:val="28"/>
      <w:szCs w:val="20"/>
      <w:lang w:eastAsia="ru-RU"/>
    </w:rPr>
  </w:style>
  <w:style w:type="paragraph" w:customStyle="1" w:styleId="a0">
    <w:name w:val="Литература_Ареф"/>
    <w:basedOn w:val="Normal"/>
    <w:autoRedefine/>
    <w:rsid w:val="000F70E1"/>
    <w:pPr>
      <w:widowControl w:val="0"/>
      <w:numPr>
        <w:numId w:val="15"/>
      </w:numPr>
      <w:tabs>
        <w:tab w:val="clear" w:pos="851"/>
        <w:tab w:val="num" w:pos="360"/>
      </w:tabs>
      <w:spacing w:after="0" w:line="257" w:lineRule="auto"/>
      <w:ind w:left="360" w:hanging="360"/>
      <w:jc w:val="both"/>
    </w:pPr>
    <w:rPr>
      <w:rFonts w:ascii="Times New Roman" w:eastAsia="Times New Roman" w:hAnsi="Times New Roman" w:cs="Times New Roman"/>
      <w:sz w:val="28"/>
      <w:szCs w:val="20"/>
      <w:lang w:eastAsia="ru-RU"/>
    </w:rPr>
  </w:style>
  <w:style w:type="paragraph" w:customStyle="1" w:styleId="aa">
    <w:name w:val="ФормулаМ"/>
    <w:basedOn w:val="Normal"/>
    <w:link w:val="ab"/>
    <w:rsid w:val="000F70E1"/>
    <w:pPr>
      <w:tabs>
        <w:tab w:val="right" w:pos="9639"/>
      </w:tabs>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b">
    <w:name w:val="ФормулаМ Знак"/>
    <w:link w:val="aa"/>
    <w:rsid w:val="000F70E1"/>
    <w:rPr>
      <w:rFonts w:ascii="Times New Roman" w:eastAsia="Times New Roman" w:hAnsi="Times New Roman" w:cs="Times New Roman"/>
      <w:sz w:val="28"/>
      <w:szCs w:val="28"/>
      <w:lang w:val="uk-UA" w:eastAsia="ru-RU"/>
    </w:rPr>
  </w:style>
  <w:style w:type="paragraph" w:styleId="BodyTextIndent2">
    <w:name w:val="Body Text Indent 2"/>
    <w:basedOn w:val="Normal"/>
    <w:link w:val="BodyTextIndent2Char"/>
    <w:rsid w:val="000F70E1"/>
    <w:pPr>
      <w:spacing w:after="120" w:line="480" w:lineRule="auto"/>
      <w:ind w:left="360" w:firstLine="567"/>
      <w:jc w:val="both"/>
    </w:pPr>
    <w:rPr>
      <w:rFonts w:ascii="Times New Roman" w:eastAsia="Times New Roman" w:hAnsi="Times New Roman" w:cs="Times New Roman"/>
      <w:sz w:val="24"/>
      <w:szCs w:val="24"/>
      <w:lang w:val="ru-RU" w:eastAsia="ru-RU"/>
    </w:rPr>
  </w:style>
  <w:style w:type="character" w:customStyle="1" w:styleId="BodyTextIndent2Char">
    <w:name w:val="Body Text Indent 2 Char"/>
    <w:basedOn w:val="DefaultParagraphFont"/>
    <w:link w:val="BodyTextIndent2"/>
    <w:rsid w:val="000F70E1"/>
    <w:rPr>
      <w:rFonts w:ascii="Times New Roman" w:eastAsia="Times New Roman" w:hAnsi="Times New Roman" w:cs="Times New Roman"/>
      <w:sz w:val="24"/>
      <w:szCs w:val="24"/>
      <w:lang w:eastAsia="ru-RU"/>
    </w:rPr>
  </w:style>
  <w:style w:type="paragraph" w:styleId="Footer">
    <w:name w:val="footer"/>
    <w:basedOn w:val="Normal"/>
    <w:link w:val="FooterChar"/>
    <w:uiPriority w:val="99"/>
    <w:rsid w:val="000F70E1"/>
    <w:pPr>
      <w:tabs>
        <w:tab w:val="center" w:pos="4153"/>
        <w:tab w:val="right" w:pos="8306"/>
      </w:tabs>
      <w:spacing w:after="0" w:line="240" w:lineRule="auto"/>
      <w:ind w:firstLine="720"/>
      <w:jc w:val="both"/>
    </w:pPr>
    <w:rPr>
      <w:rFonts w:ascii="Times New Roman" w:eastAsia="Times New Roman" w:hAnsi="Times New Roman" w:cs="Times New Roman"/>
      <w:sz w:val="28"/>
      <w:szCs w:val="20"/>
      <w:lang w:val="ru-RU" w:eastAsia="ru-RU"/>
    </w:rPr>
  </w:style>
  <w:style w:type="character" w:customStyle="1" w:styleId="FooterChar">
    <w:name w:val="Footer Char"/>
    <w:basedOn w:val="DefaultParagraphFont"/>
    <w:link w:val="Footer"/>
    <w:uiPriority w:val="99"/>
    <w:rsid w:val="000F70E1"/>
    <w:rPr>
      <w:rFonts w:ascii="Times New Roman" w:eastAsia="Times New Roman" w:hAnsi="Times New Roman" w:cs="Times New Roman"/>
      <w:sz w:val="28"/>
      <w:szCs w:val="20"/>
      <w:lang w:eastAsia="ru-RU"/>
    </w:rPr>
  </w:style>
  <w:style w:type="character" w:styleId="PageNumber">
    <w:name w:val="page number"/>
    <w:basedOn w:val="DefaultParagraphFont"/>
    <w:rsid w:val="000F70E1"/>
  </w:style>
  <w:style w:type="paragraph" w:styleId="TOC1">
    <w:name w:val="toc 1"/>
    <w:basedOn w:val="Normal"/>
    <w:next w:val="Normal"/>
    <w:autoRedefine/>
    <w:uiPriority w:val="39"/>
    <w:rsid w:val="000F70E1"/>
    <w:pPr>
      <w:tabs>
        <w:tab w:val="right" w:leader="dot" w:pos="9345"/>
      </w:tabs>
      <w:spacing w:after="0" w:line="360" w:lineRule="auto"/>
      <w:ind w:firstLine="709"/>
      <w:jc w:val="both"/>
    </w:pPr>
    <w:rPr>
      <w:rFonts w:ascii="Times New Roman" w:eastAsia="Times New Roman" w:hAnsi="Times New Roman" w:cs="Times New Roman"/>
      <w:sz w:val="24"/>
      <w:szCs w:val="24"/>
      <w:lang w:val="ru-RU" w:eastAsia="ru-RU"/>
    </w:rPr>
  </w:style>
  <w:style w:type="paragraph" w:styleId="TOC3">
    <w:name w:val="toc 3"/>
    <w:basedOn w:val="Normal"/>
    <w:next w:val="Normal"/>
    <w:autoRedefine/>
    <w:uiPriority w:val="39"/>
    <w:rsid w:val="000F70E1"/>
    <w:pPr>
      <w:spacing w:after="0" w:line="240" w:lineRule="auto"/>
      <w:ind w:left="480" w:firstLine="567"/>
      <w:jc w:val="both"/>
    </w:pPr>
    <w:rPr>
      <w:rFonts w:ascii="Times New Roman" w:eastAsia="Times New Roman" w:hAnsi="Times New Roman" w:cs="Times New Roman"/>
      <w:sz w:val="24"/>
      <w:szCs w:val="24"/>
      <w:lang w:val="ru-RU" w:eastAsia="ru-RU"/>
    </w:rPr>
  </w:style>
  <w:style w:type="character" w:styleId="Hyperlink">
    <w:name w:val="Hyperlink"/>
    <w:uiPriority w:val="99"/>
    <w:rsid w:val="000F70E1"/>
    <w:rPr>
      <w:color w:val="0000FF"/>
      <w:u w:val="single"/>
    </w:rPr>
  </w:style>
  <w:style w:type="paragraph" w:customStyle="1" w:styleId="ac">
    <w:name w:val="По правому"/>
    <w:basedOn w:val="a5"/>
    <w:autoRedefine/>
    <w:rsid w:val="000F70E1"/>
    <w:pPr>
      <w:jc w:val="right"/>
    </w:pPr>
    <w:rPr>
      <w:bCs/>
      <w:szCs w:val="28"/>
      <w:lang w:val="uk-UA"/>
    </w:rPr>
  </w:style>
  <w:style w:type="paragraph" w:customStyle="1" w:styleId="a">
    <w:name w:val="Нумерованый"/>
    <w:basedOn w:val="ListNumber"/>
    <w:next w:val="Normal"/>
    <w:autoRedefine/>
    <w:rsid w:val="000F70E1"/>
    <w:pPr>
      <w:numPr>
        <w:numId w:val="17"/>
      </w:numPr>
      <w:spacing w:line="360" w:lineRule="auto"/>
    </w:pPr>
    <w:rPr>
      <w:sz w:val="28"/>
    </w:rPr>
  </w:style>
  <w:style w:type="paragraph" w:customStyle="1" w:styleId="ad">
    <w:name w:val="По центру"/>
    <w:basedOn w:val="Normal"/>
    <w:next w:val="Normal"/>
    <w:rsid w:val="000F70E1"/>
    <w:pPr>
      <w:spacing w:after="0" w:line="360" w:lineRule="auto"/>
      <w:ind w:firstLine="567"/>
      <w:jc w:val="center"/>
    </w:pPr>
    <w:rPr>
      <w:rFonts w:ascii="Times New Roman" w:eastAsia="Times New Roman" w:hAnsi="Times New Roman" w:cs="Times New Roman"/>
      <w:sz w:val="28"/>
      <w:szCs w:val="24"/>
      <w:lang w:val="ru-RU" w:eastAsia="ru-RU"/>
    </w:rPr>
  </w:style>
  <w:style w:type="paragraph" w:customStyle="1" w:styleId="ae">
    <w:name w:val="без отступа"/>
    <w:basedOn w:val="BodyText2"/>
    <w:rsid w:val="000F70E1"/>
    <w:pPr>
      <w:widowControl w:val="0"/>
      <w:autoSpaceDE w:val="0"/>
      <w:autoSpaceDN w:val="0"/>
      <w:adjustRightInd w:val="0"/>
      <w:spacing w:after="0" w:line="360" w:lineRule="auto"/>
    </w:pPr>
    <w:rPr>
      <w:sz w:val="28"/>
      <w:szCs w:val="20"/>
      <w:lang w:val="uk-UA"/>
    </w:rPr>
  </w:style>
  <w:style w:type="paragraph" w:styleId="ListNumber">
    <w:name w:val="List Number"/>
    <w:basedOn w:val="Normal"/>
    <w:rsid w:val="000F70E1"/>
    <w:pPr>
      <w:numPr>
        <w:numId w:val="16"/>
      </w:numPr>
      <w:spacing w:after="0" w:line="240" w:lineRule="auto"/>
      <w:jc w:val="both"/>
    </w:pPr>
    <w:rPr>
      <w:rFonts w:ascii="Times New Roman" w:eastAsia="Times New Roman" w:hAnsi="Times New Roman" w:cs="Times New Roman"/>
      <w:sz w:val="24"/>
      <w:szCs w:val="24"/>
      <w:lang w:val="ru-RU" w:eastAsia="ru-RU"/>
    </w:rPr>
  </w:style>
  <w:style w:type="paragraph" w:styleId="BodyText2">
    <w:name w:val="Body Text 2"/>
    <w:basedOn w:val="Normal"/>
    <w:link w:val="BodyText2Char"/>
    <w:rsid w:val="000F70E1"/>
    <w:pPr>
      <w:spacing w:after="120" w:line="480" w:lineRule="auto"/>
      <w:ind w:firstLine="567"/>
      <w:jc w:val="both"/>
    </w:pPr>
    <w:rPr>
      <w:rFonts w:ascii="Times New Roman" w:eastAsia="Times New Roman" w:hAnsi="Times New Roman" w:cs="Times New Roman"/>
      <w:sz w:val="24"/>
      <w:szCs w:val="24"/>
      <w:lang w:val="ru-RU" w:eastAsia="ru-RU"/>
    </w:rPr>
  </w:style>
  <w:style w:type="character" w:customStyle="1" w:styleId="BodyText2Char">
    <w:name w:val="Body Text 2 Char"/>
    <w:basedOn w:val="DefaultParagraphFont"/>
    <w:link w:val="BodyText2"/>
    <w:rsid w:val="000F70E1"/>
    <w:rPr>
      <w:rFonts w:ascii="Times New Roman" w:eastAsia="Times New Roman" w:hAnsi="Times New Roman" w:cs="Times New Roman"/>
      <w:sz w:val="24"/>
      <w:szCs w:val="24"/>
      <w:lang w:eastAsia="ru-RU"/>
    </w:rPr>
  </w:style>
  <w:style w:type="character" w:styleId="FollowedHyperlink">
    <w:name w:val="FollowedHyperlink"/>
    <w:rsid w:val="000F70E1"/>
    <w:rPr>
      <w:color w:val="800080"/>
      <w:u w:val="single"/>
    </w:rPr>
  </w:style>
  <w:style w:type="character" w:customStyle="1" w:styleId="FontStyle87">
    <w:name w:val="Font Style87"/>
    <w:rsid w:val="000F70E1"/>
    <w:rPr>
      <w:rFonts w:ascii="Times New Roman" w:hAnsi="Times New Roman" w:cs="Times New Roman"/>
      <w:sz w:val="28"/>
      <w:szCs w:val="28"/>
    </w:rPr>
  </w:style>
  <w:style w:type="paragraph" w:customStyle="1" w:styleId="Style20">
    <w:name w:val="Style20"/>
    <w:basedOn w:val="Normal"/>
    <w:rsid w:val="000F70E1"/>
    <w:pPr>
      <w:widowControl w:val="0"/>
      <w:autoSpaceDE w:val="0"/>
      <w:autoSpaceDN w:val="0"/>
      <w:adjustRightInd w:val="0"/>
      <w:spacing w:after="0" w:line="485" w:lineRule="exact"/>
      <w:ind w:firstLine="567"/>
      <w:jc w:val="both"/>
    </w:pPr>
    <w:rPr>
      <w:rFonts w:ascii="Times New Roman" w:eastAsia="Times New Roman" w:hAnsi="Times New Roman" w:cs="Times New Roman"/>
      <w:sz w:val="24"/>
      <w:szCs w:val="24"/>
      <w:lang w:val="ru-RU" w:eastAsia="ru-RU"/>
    </w:rPr>
  </w:style>
  <w:style w:type="character" w:customStyle="1" w:styleId="MTConvertedEquation">
    <w:name w:val="MTConvertedEquation"/>
    <w:basedOn w:val="DefaultParagraphFont"/>
    <w:rsid w:val="000F70E1"/>
    <w:rPr>
      <w:rFonts w:ascii="Times New Roman" w:hAnsi="Times New Roman" w:cs="Times New Roman"/>
      <w:noProof/>
      <w:sz w:val="26"/>
      <w:szCs w:val="26"/>
      <w:lang w:val="ru-RU" w:eastAsia="ru-RU"/>
    </w:rPr>
  </w:style>
  <w:style w:type="paragraph" w:customStyle="1" w:styleId="diplomapictures">
    <w:name w:val="diploma_pictures"/>
    <w:basedOn w:val="1"/>
    <w:link w:val="diplomapicturesChar"/>
    <w:autoRedefine/>
    <w:qFormat/>
    <w:rsid w:val="000F70E1"/>
    <w:pPr>
      <w:keepNext/>
      <w:spacing w:before="120" w:after="120"/>
      <w:ind w:firstLine="0"/>
      <w:jc w:val="center"/>
    </w:pPr>
    <w:rPr>
      <w:noProof/>
      <w:lang w:eastAsia="ru-RU"/>
    </w:rPr>
  </w:style>
  <w:style w:type="paragraph" w:customStyle="1" w:styleId="formula">
    <w:name w:val="formula"/>
    <w:basedOn w:val="MTDisplayEquation"/>
    <w:link w:val="formulaChar"/>
    <w:qFormat/>
    <w:rsid w:val="000F70E1"/>
    <w:rPr>
      <w:rFonts w:cs="Times New Roman"/>
      <w:sz w:val="26"/>
      <w:szCs w:val="26"/>
    </w:rPr>
  </w:style>
  <w:style w:type="character" w:customStyle="1" w:styleId="diplomapicturesChar">
    <w:name w:val="diploma_pictures Char"/>
    <w:basedOn w:val="Char"/>
    <w:link w:val="diplomapictures"/>
    <w:rsid w:val="000F70E1"/>
    <w:rPr>
      <w:rFonts w:ascii="Times New Roman" w:eastAsia="Times New Roman" w:hAnsi="Times New Roman" w:cs="Times New Roman"/>
      <w:noProof/>
      <w:sz w:val="28"/>
      <w:szCs w:val="28"/>
      <w:lang w:val="uk-UA" w:eastAsia="ru-RU"/>
    </w:rPr>
  </w:style>
  <w:style w:type="paragraph" w:customStyle="1" w:styleId="ListParagraph1">
    <w:name w:val="List Paragraph1"/>
    <w:basedOn w:val="Normal"/>
    <w:qFormat/>
    <w:rsid w:val="000F70E1"/>
    <w:pPr>
      <w:spacing w:before="120" w:after="320" w:line="276" w:lineRule="auto"/>
      <w:ind w:left="720"/>
      <w:contextualSpacing/>
    </w:pPr>
    <w:rPr>
      <w:rFonts w:ascii="Times New Roman" w:eastAsia="Times New Roman" w:hAnsi="Times New Roman" w:cs="Times New Roman"/>
      <w:sz w:val="28"/>
      <w:lang w:val="ru-RU" w:eastAsia="ru-RU"/>
    </w:rPr>
  </w:style>
  <w:style w:type="character" w:customStyle="1" w:styleId="formulaChar">
    <w:name w:val="formula Char"/>
    <w:basedOn w:val="MTDisplayEquationChar"/>
    <w:link w:val="formula"/>
    <w:rsid w:val="000F70E1"/>
    <w:rPr>
      <w:rFonts w:ascii="Times New Roman" w:hAnsi="Times New Roman" w:cs="Times New Roman"/>
      <w:sz w:val="26"/>
      <w:szCs w:val="26"/>
      <w:lang w:val="uk-UA"/>
    </w:rPr>
  </w:style>
  <w:style w:type="paragraph" w:customStyle="1" w:styleId="Style9">
    <w:name w:val="Style9"/>
    <w:basedOn w:val="Normal"/>
    <w:rsid w:val="000F70E1"/>
    <w:pPr>
      <w:widowControl w:val="0"/>
      <w:autoSpaceDE w:val="0"/>
      <w:autoSpaceDN w:val="0"/>
      <w:adjustRightInd w:val="0"/>
      <w:spacing w:after="0" w:line="240" w:lineRule="auto"/>
    </w:pPr>
    <w:rPr>
      <w:rFonts w:ascii="Times New Roman" w:eastAsia="Times New Roman" w:hAnsi="Times New Roman" w:cs="Times New Roman"/>
      <w:sz w:val="24"/>
      <w:szCs w:val="24"/>
      <w:lang w:val="ru-RU" w:eastAsia="ru-RU"/>
    </w:rPr>
  </w:style>
  <w:style w:type="paragraph" w:customStyle="1" w:styleId="Style14">
    <w:name w:val="Style14"/>
    <w:basedOn w:val="Normal"/>
    <w:rsid w:val="000F70E1"/>
    <w:pPr>
      <w:widowControl w:val="0"/>
      <w:autoSpaceDE w:val="0"/>
      <w:autoSpaceDN w:val="0"/>
      <w:adjustRightInd w:val="0"/>
      <w:spacing w:after="0" w:line="490" w:lineRule="exact"/>
    </w:pPr>
    <w:rPr>
      <w:rFonts w:ascii="Times New Roman" w:eastAsia="Times New Roman" w:hAnsi="Times New Roman" w:cs="Times New Roman"/>
      <w:sz w:val="24"/>
      <w:szCs w:val="24"/>
      <w:lang w:val="ru-RU" w:eastAsia="ru-RU"/>
    </w:rPr>
  </w:style>
  <w:style w:type="character" w:customStyle="1" w:styleId="FontStyle89">
    <w:name w:val="Font Style89"/>
    <w:rsid w:val="000F70E1"/>
    <w:rPr>
      <w:rFonts w:ascii="Times New Roman" w:hAnsi="Times New Roman" w:cs="Times New Roman"/>
      <w:sz w:val="26"/>
      <w:szCs w:val="26"/>
    </w:rPr>
  </w:style>
  <w:style w:type="paragraph" w:customStyle="1" w:styleId="Style55">
    <w:name w:val="Style55"/>
    <w:basedOn w:val="Normal"/>
    <w:rsid w:val="000F70E1"/>
    <w:pPr>
      <w:widowControl w:val="0"/>
      <w:autoSpaceDE w:val="0"/>
      <w:autoSpaceDN w:val="0"/>
      <w:adjustRightInd w:val="0"/>
      <w:spacing w:after="0" w:line="240" w:lineRule="auto"/>
    </w:pPr>
    <w:rPr>
      <w:rFonts w:ascii="Times New Roman" w:eastAsia="Times New Roman" w:hAnsi="Times New Roman" w:cs="Times New Roman"/>
      <w:sz w:val="24"/>
      <w:szCs w:val="24"/>
      <w:lang w:val="ru-RU" w:eastAsia="ru-RU"/>
    </w:rPr>
  </w:style>
  <w:style w:type="table" w:styleId="TableGrid">
    <w:name w:val="Table Grid"/>
    <w:basedOn w:val="TableNormal"/>
    <w:uiPriority w:val="39"/>
    <w:rsid w:val="000F70E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semiHidden/>
    <w:unhideWhenUsed/>
    <w:rsid w:val="000F70E1"/>
    <w:pPr>
      <w:spacing w:after="0" w:line="240" w:lineRule="auto"/>
      <w:ind w:firstLine="709"/>
      <w:jc w:val="both"/>
    </w:pPr>
    <w:rPr>
      <w:rFonts w:ascii="Times New Roman" w:hAnsi="Times New Roman"/>
      <w:sz w:val="20"/>
      <w:szCs w:val="20"/>
    </w:rPr>
  </w:style>
  <w:style w:type="character" w:customStyle="1" w:styleId="FootnoteTextChar">
    <w:name w:val="Footnote Text Char"/>
    <w:basedOn w:val="DefaultParagraphFont"/>
    <w:link w:val="FootnoteText"/>
    <w:semiHidden/>
    <w:rsid w:val="000F70E1"/>
    <w:rPr>
      <w:rFonts w:ascii="Times New Roman" w:hAnsi="Times New Roman"/>
      <w:sz w:val="20"/>
      <w:szCs w:val="20"/>
      <w:lang w:val="uk-UA"/>
    </w:rPr>
  </w:style>
  <w:style w:type="character" w:styleId="FootnoteReference">
    <w:name w:val="footnote reference"/>
    <w:basedOn w:val="DefaultParagraphFont"/>
    <w:semiHidden/>
    <w:unhideWhenUsed/>
    <w:rsid w:val="000F70E1"/>
    <w:rPr>
      <w:vertAlign w:val="superscript"/>
    </w:rPr>
  </w:style>
  <w:style w:type="paragraph" w:styleId="TOCHeading">
    <w:name w:val="TOC Heading"/>
    <w:basedOn w:val="Heading1"/>
    <w:next w:val="Normal"/>
    <w:uiPriority w:val="39"/>
    <w:unhideWhenUsed/>
    <w:qFormat/>
    <w:rsid w:val="000F70E1"/>
    <w:pPr>
      <w:outlineLvl w:val="9"/>
    </w:pPr>
    <w:rPr>
      <w:rFonts w:ascii="Times New Roman" w:hAnsi="Times New Roman"/>
      <w:b/>
      <w:color w:val="000000" w:themeColor="text1"/>
      <w:lang w:val="en-US"/>
    </w:rPr>
  </w:style>
  <w:style w:type="paragraph" w:customStyle="1" w:styleId="tablecaption">
    <w:name w:val="table_caption"/>
    <w:basedOn w:val="1"/>
    <w:link w:val="tablecaptionChar"/>
    <w:autoRedefine/>
    <w:qFormat/>
    <w:rsid w:val="000F70E1"/>
    <w:pPr>
      <w:spacing w:before="240"/>
      <w:jc w:val="right"/>
    </w:pPr>
  </w:style>
  <w:style w:type="paragraph" w:customStyle="1" w:styleId="tabletextstyle">
    <w:name w:val="table_text_style"/>
    <w:basedOn w:val="1"/>
    <w:qFormat/>
    <w:rsid w:val="000F70E1"/>
    <w:pPr>
      <w:spacing w:line="240" w:lineRule="auto"/>
      <w:ind w:left="135" w:firstLine="0"/>
      <w:jc w:val="left"/>
    </w:pPr>
    <w:rPr>
      <w:lang w:eastAsia="ru-RU"/>
    </w:rPr>
  </w:style>
  <w:style w:type="character" w:customStyle="1" w:styleId="tablecaptionChar">
    <w:name w:val="table_caption Char"/>
    <w:basedOn w:val="Char"/>
    <w:link w:val="tablecaption"/>
    <w:rsid w:val="000F70E1"/>
    <w:rPr>
      <w:rFonts w:ascii="Times New Roman" w:eastAsia="Times New Roman" w:hAnsi="Times New Roman" w:cs="Times New Roman"/>
      <w:sz w:val="28"/>
      <w:szCs w:val="28"/>
      <w:lang w:val="uk-UA"/>
    </w:rPr>
  </w:style>
  <w:style w:type="paragraph" w:customStyle="1" w:styleId="chapterconclusion">
    <w:name w:val="chapter_conclusion"/>
    <w:basedOn w:val="1"/>
    <w:qFormat/>
    <w:rsid w:val="000F70E1"/>
    <w:pPr>
      <w:pageBreakBefore/>
      <w:jc w:val="center"/>
    </w:pPr>
    <w:rPr>
      <w:caps/>
    </w:rPr>
  </w:style>
  <w:style w:type="paragraph" w:customStyle="1" w:styleId="Style2">
    <w:name w:val="Style2"/>
    <w:basedOn w:val="1"/>
    <w:qFormat/>
    <w:rsid w:val="000F70E1"/>
    <w:pPr>
      <w:jc w:val="left"/>
    </w:pPr>
    <w:rPr>
      <w:color w:val="FFFFFF" w:themeColor="background1"/>
      <w:sz w:val="16"/>
    </w:rPr>
  </w:style>
  <w:style w:type="paragraph" w:customStyle="1" w:styleId="smallindent">
    <w:name w:val="small_indent"/>
    <w:basedOn w:val="1"/>
    <w:qFormat/>
    <w:rsid w:val="000F70E1"/>
    <w:pPr>
      <w:spacing w:line="240" w:lineRule="auto"/>
    </w:pPr>
  </w:style>
  <w:style w:type="paragraph" w:styleId="NoSpacing">
    <w:name w:val="No Spacing"/>
    <w:uiPriority w:val="1"/>
    <w:qFormat/>
    <w:rsid w:val="000F70E1"/>
    <w:pPr>
      <w:spacing w:after="0" w:line="240" w:lineRule="auto"/>
      <w:ind w:firstLine="567"/>
    </w:pPr>
    <w:rPr>
      <w:rFonts w:ascii="Times New Roman" w:hAnsi="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oleObject" Target="embeddings/oleObject135.bin"/><Relationship Id="rId21" Type="http://schemas.openxmlformats.org/officeDocument/2006/relationships/image" Target="media/image10.wmf"/><Relationship Id="rId63" Type="http://schemas.openxmlformats.org/officeDocument/2006/relationships/image" Target="media/image30.wmf"/><Relationship Id="rId159" Type="http://schemas.openxmlformats.org/officeDocument/2006/relationships/image" Target="media/image78.wmf"/><Relationship Id="rId324" Type="http://schemas.openxmlformats.org/officeDocument/2006/relationships/image" Target="media/image165.wmf"/><Relationship Id="rId366" Type="http://schemas.openxmlformats.org/officeDocument/2006/relationships/image" Target="media/image194.emf"/><Relationship Id="rId170" Type="http://schemas.openxmlformats.org/officeDocument/2006/relationships/oleObject" Target="embeddings/oleObject79.bin"/><Relationship Id="rId226" Type="http://schemas.openxmlformats.org/officeDocument/2006/relationships/image" Target="media/image113.png"/><Relationship Id="rId433" Type="http://schemas.openxmlformats.org/officeDocument/2006/relationships/image" Target="media/image230.emf"/><Relationship Id="rId268" Type="http://schemas.openxmlformats.org/officeDocument/2006/relationships/oleObject" Target="embeddings/oleObject124.bin"/><Relationship Id="rId32" Type="http://schemas.openxmlformats.org/officeDocument/2006/relationships/package" Target="embeddings/_________Microsoft_Visio11.vsdx"/><Relationship Id="rId74" Type="http://schemas.openxmlformats.org/officeDocument/2006/relationships/oleObject" Target="embeddings/oleObject33.bin"/><Relationship Id="rId128" Type="http://schemas.openxmlformats.org/officeDocument/2006/relationships/oleObject" Target="embeddings/oleObject58.bin"/><Relationship Id="rId335" Type="http://schemas.openxmlformats.org/officeDocument/2006/relationships/oleObject" Target="embeddings/oleObject150.bin"/><Relationship Id="rId377" Type="http://schemas.openxmlformats.org/officeDocument/2006/relationships/oleObject" Target="embeddings/oleObject163.bin"/><Relationship Id="rId5" Type="http://schemas.openxmlformats.org/officeDocument/2006/relationships/image" Target="media/image1.jpeg"/><Relationship Id="rId181" Type="http://schemas.openxmlformats.org/officeDocument/2006/relationships/image" Target="media/image89.wmf"/><Relationship Id="rId237" Type="http://schemas.openxmlformats.org/officeDocument/2006/relationships/image" Target="media/image123.png"/><Relationship Id="rId402" Type="http://schemas.openxmlformats.org/officeDocument/2006/relationships/image" Target="media/image213.wmf"/><Relationship Id="rId279" Type="http://schemas.openxmlformats.org/officeDocument/2006/relationships/oleObject" Target="embeddings/oleObject128.bin"/><Relationship Id="rId444" Type="http://schemas.openxmlformats.org/officeDocument/2006/relationships/image" Target="media/image239.wmf"/><Relationship Id="rId43" Type="http://schemas.openxmlformats.org/officeDocument/2006/relationships/oleObject" Target="embeddings/oleObject18.bin"/><Relationship Id="rId139" Type="http://schemas.openxmlformats.org/officeDocument/2006/relationships/image" Target="media/image68.wmf"/><Relationship Id="rId290" Type="http://schemas.openxmlformats.org/officeDocument/2006/relationships/image" Target="media/image148.wmf"/><Relationship Id="rId304" Type="http://schemas.openxmlformats.org/officeDocument/2006/relationships/image" Target="media/image155.wmf"/><Relationship Id="rId346" Type="http://schemas.openxmlformats.org/officeDocument/2006/relationships/image" Target="media/image180.wmf"/><Relationship Id="rId388" Type="http://schemas.openxmlformats.org/officeDocument/2006/relationships/image" Target="media/image206.wmf"/><Relationship Id="rId85" Type="http://schemas.openxmlformats.org/officeDocument/2006/relationships/image" Target="media/image41.wmf"/><Relationship Id="rId150" Type="http://schemas.openxmlformats.org/officeDocument/2006/relationships/oleObject" Target="embeddings/oleObject69.bin"/><Relationship Id="rId192" Type="http://schemas.openxmlformats.org/officeDocument/2006/relationships/oleObject" Target="embeddings/oleObject90.bin"/><Relationship Id="rId206" Type="http://schemas.openxmlformats.org/officeDocument/2006/relationships/oleObject" Target="embeddings/oleObject97.bin"/><Relationship Id="rId413" Type="http://schemas.openxmlformats.org/officeDocument/2006/relationships/oleObject" Target="embeddings/oleObject181.bin"/><Relationship Id="rId248" Type="http://schemas.openxmlformats.org/officeDocument/2006/relationships/image" Target="media/image129.wmf"/><Relationship Id="rId12" Type="http://schemas.openxmlformats.org/officeDocument/2006/relationships/oleObject" Target="embeddings/oleObject3.bin"/><Relationship Id="rId108" Type="http://schemas.openxmlformats.org/officeDocument/2006/relationships/oleObject" Target="embeddings/oleObject48.bin"/><Relationship Id="rId315" Type="http://schemas.openxmlformats.org/officeDocument/2006/relationships/oleObject" Target="embeddings/oleObject143.bin"/><Relationship Id="rId357" Type="http://schemas.openxmlformats.org/officeDocument/2006/relationships/image" Target="media/image187.emf"/><Relationship Id="rId54" Type="http://schemas.openxmlformats.org/officeDocument/2006/relationships/oleObject" Target="embeddings/oleObject24.bin"/><Relationship Id="rId96" Type="http://schemas.openxmlformats.org/officeDocument/2006/relationships/package" Target="embeddings/_________Microsoft_Visio344.vsdx"/><Relationship Id="rId161" Type="http://schemas.openxmlformats.org/officeDocument/2006/relationships/image" Target="media/image79.wmf"/><Relationship Id="rId217" Type="http://schemas.openxmlformats.org/officeDocument/2006/relationships/image" Target="media/image107.wmf"/><Relationship Id="rId399" Type="http://schemas.openxmlformats.org/officeDocument/2006/relationships/oleObject" Target="embeddings/oleObject174.bin"/><Relationship Id="rId259" Type="http://schemas.openxmlformats.org/officeDocument/2006/relationships/image" Target="media/image131.wmf"/><Relationship Id="rId424" Type="http://schemas.openxmlformats.org/officeDocument/2006/relationships/image" Target="media/image224.wmf"/><Relationship Id="rId23" Type="http://schemas.openxmlformats.org/officeDocument/2006/relationships/image" Target="media/image11.wmf"/><Relationship Id="rId119" Type="http://schemas.openxmlformats.org/officeDocument/2006/relationships/image" Target="media/image58.wmf"/><Relationship Id="rId270" Type="http://schemas.openxmlformats.org/officeDocument/2006/relationships/oleObject" Target="embeddings/oleObject125.bin"/><Relationship Id="rId326" Type="http://schemas.openxmlformats.org/officeDocument/2006/relationships/header" Target="header1.xml"/><Relationship Id="rId65" Type="http://schemas.openxmlformats.org/officeDocument/2006/relationships/image" Target="media/image31.wmf"/><Relationship Id="rId130" Type="http://schemas.openxmlformats.org/officeDocument/2006/relationships/oleObject" Target="embeddings/oleObject59.bin"/><Relationship Id="rId368" Type="http://schemas.openxmlformats.org/officeDocument/2006/relationships/oleObject" Target="embeddings/oleObject159.bin"/><Relationship Id="rId172" Type="http://schemas.openxmlformats.org/officeDocument/2006/relationships/oleObject" Target="embeddings/oleObject80.bin"/><Relationship Id="rId228" Type="http://schemas.openxmlformats.org/officeDocument/2006/relationships/image" Target="media/image115.png"/><Relationship Id="rId435" Type="http://schemas.openxmlformats.org/officeDocument/2006/relationships/image" Target="media/image232.wmf"/><Relationship Id="rId281" Type="http://schemas.openxmlformats.org/officeDocument/2006/relationships/oleObject" Target="embeddings/__________Microsoft_Visio_2003-20101077333.vsd"/><Relationship Id="rId337" Type="http://schemas.openxmlformats.org/officeDocument/2006/relationships/image" Target="media/image173.emf"/><Relationship Id="rId34" Type="http://schemas.openxmlformats.org/officeDocument/2006/relationships/oleObject" Target="embeddings/oleObject13.bin"/><Relationship Id="rId76" Type="http://schemas.openxmlformats.org/officeDocument/2006/relationships/oleObject" Target="embeddings/oleObject34.bin"/><Relationship Id="rId141" Type="http://schemas.openxmlformats.org/officeDocument/2006/relationships/image" Target="media/image69.wmf"/><Relationship Id="rId379" Type="http://schemas.openxmlformats.org/officeDocument/2006/relationships/oleObject" Target="embeddings/oleObject164.bin"/><Relationship Id="rId7" Type="http://schemas.openxmlformats.org/officeDocument/2006/relationships/image" Target="media/image3.wmf"/><Relationship Id="rId183" Type="http://schemas.openxmlformats.org/officeDocument/2006/relationships/image" Target="media/image90.wmf"/><Relationship Id="rId239" Type="http://schemas.openxmlformats.org/officeDocument/2006/relationships/oleObject" Target="embeddings/oleObject106.bin"/><Relationship Id="rId390" Type="http://schemas.openxmlformats.org/officeDocument/2006/relationships/image" Target="media/image207.wmf"/><Relationship Id="rId404" Type="http://schemas.openxmlformats.org/officeDocument/2006/relationships/image" Target="media/image214.wmf"/><Relationship Id="rId446" Type="http://schemas.openxmlformats.org/officeDocument/2006/relationships/hyperlink" Target="http://www.boschrexroth.com/dcc/Vornavigation/VorNavi.cfm?Language=EN&amp;VHist=g97568&amp;PageID=g96067" TargetMode="External"/><Relationship Id="rId250" Type="http://schemas.openxmlformats.org/officeDocument/2006/relationships/oleObject" Target="embeddings/oleObject112.bin"/><Relationship Id="rId292" Type="http://schemas.openxmlformats.org/officeDocument/2006/relationships/image" Target="media/image149.wmf"/><Relationship Id="rId306" Type="http://schemas.openxmlformats.org/officeDocument/2006/relationships/image" Target="media/image156.wmf"/><Relationship Id="rId45" Type="http://schemas.openxmlformats.org/officeDocument/2006/relationships/oleObject" Target="embeddings/oleObject19.bin"/><Relationship Id="rId87" Type="http://schemas.openxmlformats.org/officeDocument/2006/relationships/image" Target="media/image42.wmf"/><Relationship Id="rId110" Type="http://schemas.openxmlformats.org/officeDocument/2006/relationships/oleObject" Target="embeddings/oleObject49.bin"/><Relationship Id="rId348" Type="http://schemas.openxmlformats.org/officeDocument/2006/relationships/image" Target="media/image181.wmf"/><Relationship Id="rId152" Type="http://schemas.openxmlformats.org/officeDocument/2006/relationships/oleObject" Target="embeddings/oleObject70.bin"/><Relationship Id="rId194" Type="http://schemas.openxmlformats.org/officeDocument/2006/relationships/oleObject" Target="embeddings/oleObject91.bin"/><Relationship Id="rId208" Type="http://schemas.openxmlformats.org/officeDocument/2006/relationships/oleObject" Target="embeddings/oleObject98.bin"/><Relationship Id="rId415" Type="http://schemas.openxmlformats.org/officeDocument/2006/relationships/oleObject" Target="embeddings/oleObject182.bin"/><Relationship Id="rId261" Type="http://schemas.openxmlformats.org/officeDocument/2006/relationships/image" Target="media/image132.wmf"/><Relationship Id="rId14" Type="http://schemas.openxmlformats.org/officeDocument/2006/relationships/oleObject" Target="embeddings/oleObject4.bin"/><Relationship Id="rId56" Type="http://schemas.openxmlformats.org/officeDocument/2006/relationships/oleObject" Target="embeddings/oleObject25.bin"/><Relationship Id="rId317" Type="http://schemas.openxmlformats.org/officeDocument/2006/relationships/oleObject" Target="embeddings/oleObject144.bin"/><Relationship Id="rId359" Type="http://schemas.openxmlformats.org/officeDocument/2006/relationships/image" Target="media/image189.emf"/><Relationship Id="rId98" Type="http://schemas.openxmlformats.org/officeDocument/2006/relationships/oleObject" Target="embeddings/oleObject43.bin"/><Relationship Id="rId121" Type="http://schemas.openxmlformats.org/officeDocument/2006/relationships/image" Target="media/image59.wmf"/><Relationship Id="rId163" Type="http://schemas.openxmlformats.org/officeDocument/2006/relationships/image" Target="media/image80.wmf"/><Relationship Id="rId219" Type="http://schemas.openxmlformats.org/officeDocument/2006/relationships/image" Target="media/image108.wmf"/><Relationship Id="rId370" Type="http://schemas.openxmlformats.org/officeDocument/2006/relationships/oleObject" Target="embeddings/oleObject160.bin"/><Relationship Id="rId426" Type="http://schemas.openxmlformats.org/officeDocument/2006/relationships/image" Target="media/image225.wmf"/><Relationship Id="rId230" Type="http://schemas.openxmlformats.org/officeDocument/2006/relationships/image" Target="media/image117.png"/><Relationship Id="rId25" Type="http://schemas.openxmlformats.org/officeDocument/2006/relationships/image" Target="media/image12.wmf"/><Relationship Id="rId67" Type="http://schemas.openxmlformats.org/officeDocument/2006/relationships/image" Target="media/image32.wmf"/><Relationship Id="rId272" Type="http://schemas.openxmlformats.org/officeDocument/2006/relationships/oleObject" Target="embeddings/oleObject126.bin"/><Relationship Id="rId328" Type="http://schemas.openxmlformats.org/officeDocument/2006/relationships/oleObject" Target="embeddings/__________Microsoft_Visio_2003-20101299555.vsd"/><Relationship Id="rId132" Type="http://schemas.openxmlformats.org/officeDocument/2006/relationships/oleObject" Target="embeddings/oleObject60.bin"/><Relationship Id="rId174" Type="http://schemas.openxmlformats.org/officeDocument/2006/relationships/oleObject" Target="embeddings/oleObject81.bin"/><Relationship Id="rId381" Type="http://schemas.openxmlformats.org/officeDocument/2006/relationships/oleObject" Target="embeddings/oleObject165.bin"/><Relationship Id="rId241" Type="http://schemas.openxmlformats.org/officeDocument/2006/relationships/oleObject" Target="embeddings/oleObject107.bin"/><Relationship Id="rId437" Type="http://schemas.openxmlformats.org/officeDocument/2006/relationships/image" Target="media/image233.emf"/><Relationship Id="rId36" Type="http://schemas.openxmlformats.org/officeDocument/2006/relationships/oleObject" Target="embeddings/oleObject14.bin"/><Relationship Id="rId283" Type="http://schemas.openxmlformats.org/officeDocument/2006/relationships/oleObject" Target="embeddings/oleObject129.bin"/><Relationship Id="rId339" Type="http://schemas.openxmlformats.org/officeDocument/2006/relationships/image" Target="media/image175.wmf"/><Relationship Id="rId78" Type="http://schemas.openxmlformats.org/officeDocument/2006/relationships/package" Target="embeddings/_________Microsoft_Visio233.vsdx"/><Relationship Id="rId101" Type="http://schemas.openxmlformats.org/officeDocument/2006/relationships/image" Target="media/image49.wmf"/><Relationship Id="rId143" Type="http://schemas.openxmlformats.org/officeDocument/2006/relationships/image" Target="media/image70.wmf"/><Relationship Id="rId185" Type="http://schemas.openxmlformats.org/officeDocument/2006/relationships/image" Target="media/image91.wmf"/><Relationship Id="rId350" Type="http://schemas.openxmlformats.org/officeDocument/2006/relationships/image" Target="media/image182.emf"/><Relationship Id="rId406" Type="http://schemas.openxmlformats.org/officeDocument/2006/relationships/image" Target="media/image215.wmf"/><Relationship Id="rId9" Type="http://schemas.openxmlformats.org/officeDocument/2006/relationships/image" Target="media/image4.wmf"/><Relationship Id="rId210" Type="http://schemas.openxmlformats.org/officeDocument/2006/relationships/oleObject" Target="embeddings/oleObject99.bin"/><Relationship Id="rId392" Type="http://schemas.openxmlformats.org/officeDocument/2006/relationships/image" Target="media/image208.wmf"/><Relationship Id="rId448" Type="http://schemas.openxmlformats.org/officeDocument/2006/relationships/header" Target="header2.xml"/><Relationship Id="rId252" Type="http://schemas.openxmlformats.org/officeDocument/2006/relationships/oleObject" Target="embeddings/oleObject114.bin"/><Relationship Id="rId294" Type="http://schemas.openxmlformats.org/officeDocument/2006/relationships/image" Target="media/image150.emf"/><Relationship Id="rId308" Type="http://schemas.openxmlformats.org/officeDocument/2006/relationships/image" Target="media/image157.wmf"/><Relationship Id="rId47" Type="http://schemas.openxmlformats.org/officeDocument/2006/relationships/image" Target="media/image22.wmf"/><Relationship Id="rId89" Type="http://schemas.openxmlformats.org/officeDocument/2006/relationships/image" Target="media/image43.wmf"/><Relationship Id="rId112" Type="http://schemas.openxmlformats.org/officeDocument/2006/relationships/oleObject" Target="embeddings/oleObject50.bin"/><Relationship Id="rId154" Type="http://schemas.openxmlformats.org/officeDocument/2006/relationships/oleObject" Target="embeddings/oleObject71.bin"/><Relationship Id="rId361" Type="http://schemas.openxmlformats.org/officeDocument/2006/relationships/oleObject" Target="embeddings/oleObject157.bin"/><Relationship Id="rId196" Type="http://schemas.openxmlformats.org/officeDocument/2006/relationships/oleObject" Target="embeddings/oleObject92.bin"/><Relationship Id="rId417" Type="http://schemas.openxmlformats.org/officeDocument/2006/relationships/oleObject" Target="embeddings/oleObject183.bin"/><Relationship Id="rId16" Type="http://schemas.openxmlformats.org/officeDocument/2006/relationships/oleObject" Target="embeddings/oleObject5.bin"/><Relationship Id="rId221" Type="http://schemas.openxmlformats.org/officeDocument/2006/relationships/image" Target="media/image109.emf"/><Relationship Id="rId263" Type="http://schemas.openxmlformats.org/officeDocument/2006/relationships/image" Target="media/image133.wmf"/><Relationship Id="rId319" Type="http://schemas.openxmlformats.org/officeDocument/2006/relationships/oleObject" Target="embeddings/oleObject145.bin"/><Relationship Id="rId58" Type="http://schemas.openxmlformats.org/officeDocument/2006/relationships/oleObject" Target="embeddings/oleObject26.bin"/><Relationship Id="rId123" Type="http://schemas.openxmlformats.org/officeDocument/2006/relationships/image" Target="media/image60.wmf"/><Relationship Id="rId330" Type="http://schemas.openxmlformats.org/officeDocument/2006/relationships/image" Target="media/image168.emf"/><Relationship Id="rId165" Type="http://schemas.openxmlformats.org/officeDocument/2006/relationships/image" Target="media/image81.wmf"/><Relationship Id="rId372" Type="http://schemas.openxmlformats.org/officeDocument/2006/relationships/image" Target="media/image198.wmf"/><Relationship Id="rId428" Type="http://schemas.openxmlformats.org/officeDocument/2006/relationships/image" Target="media/image226.emf"/><Relationship Id="rId232" Type="http://schemas.openxmlformats.org/officeDocument/2006/relationships/image" Target="media/image119.png"/><Relationship Id="rId274" Type="http://schemas.openxmlformats.org/officeDocument/2006/relationships/oleObject" Target="embeddings/__________Microsoft_Visio_2003-2010966222.vsd"/><Relationship Id="rId27" Type="http://schemas.openxmlformats.org/officeDocument/2006/relationships/image" Target="media/image13.wmf"/><Relationship Id="rId69" Type="http://schemas.openxmlformats.org/officeDocument/2006/relationships/image" Target="media/image33.wmf"/><Relationship Id="rId134" Type="http://schemas.openxmlformats.org/officeDocument/2006/relationships/oleObject" Target="embeddings/oleObject61.bin"/><Relationship Id="rId80" Type="http://schemas.openxmlformats.org/officeDocument/2006/relationships/oleObject" Target="embeddings/oleObject35.bin"/><Relationship Id="rId176" Type="http://schemas.openxmlformats.org/officeDocument/2006/relationships/oleObject" Target="embeddings/oleObject82.bin"/><Relationship Id="rId341" Type="http://schemas.openxmlformats.org/officeDocument/2006/relationships/image" Target="media/image176.wmf"/><Relationship Id="rId383" Type="http://schemas.openxmlformats.org/officeDocument/2006/relationships/oleObject" Target="embeddings/oleObject166.bin"/><Relationship Id="rId439" Type="http://schemas.openxmlformats.org/officeDocument/2006/relationships/image" Target="media/image235.emf"/><Relationship Id="rId201" Type="http://schemas.openxmlformats.org/officeDocument/2006/relationships/image" Target="media/image99.wmf"/><Relationship Id="rId243" Type="http://schemas.openxmlformats.org/officeDocument/2006/relationships/oleObject" Target="embeddings/oleObject108.bin"/><Relationship Id="rId285" Type="http://schemas.openxmlformats.org/officeDocument/2006/relationships/oleObject" Target="embeddings/oleObject130.bin"/><Relationship Id="rId450" Type="http://schemas.microsoft.com/office/2011/relationships/people" Target="people.xml"/><Relationship Id="rId38" Type="http://schemas.openxmlformats.org/officeDocument/2006/relationships/oleObject" Target="embeddings/oleObject15.bin"/><Relationship Id="rId103" Type="http://schemas.openxmlformats.org/officeDocument/2006/relationships/image" Target="media/image50.wmf"/><Relationship Id="rId310" Type="http://schemas.openxmlformats.org/officeDocument/2006/relationships/image" Target="media/image158.wmf"/><Relationship Id="rId91" Type="http://schemas.openxmlformats.org/officeDocument/2006/relationships/image" Target="media/image44.wmf"/><Relationship Id="rId145" Type="http://schemas.openxmlformats.org/officeDocument/2006/relationships/image" Target="media/image71.wmf"/><Relationship Id="rId187" Type="http://schemas.openxmlformats.org/officeDocument/2006/relationships/image" Target="media/image92.wmf"/><Relationship Id="rId352" Type="http://schemas.openxmlformats.org/officeDocument/2006/relationships/image" Target="media/image184.emf"/><Relationship Id="rId394" Type="http://schemas.openxmlformats.org/officeDocument/2006/relationships/image" Target="media/image209.wmf"/><Relationship Id="rId408" Type="http://schemas.openxmlformats.org/officeDocument/2006/relationships/image" Target="media/image216.wmf"/><Relationship Id="rId212" Type="http://schemas.openxmlformats.org/officeDocument/2006/relationships/oleObject" Target="embeddings/oleObject100.bin"/><Relationship Id="rId254" Type="http://schemas.openxmlformats.org/officeDocument/2006/relationships/oleObject" Target="embeddings/oleObject116.bin"/><Relationship Id="rId49" Type="http://schemas.openxmlformats.org/officeDocument/2006/relationships/image" Target="media/image23.wmf"/><Relationship Id="rId114" Type="http://schemas.openxmlformats.org/officeDocument/2006/relationships/oleObject" Target="embeddings/oleObject51.bin"/><Relationship Id="rId296" Type="http://schemas.openxmlformats.org/officeDocument/2006/relationships/image" Target="media/image151.wmf"/><Relationship Id="rId60" Type="http://schemas.openxmlformats.org/officeDocument/2006/relationships/oleObject" Target="embeddings/oleObject27.bin"/><Relationship Id="rId156" Type="http://schemas.openxmlformats.org/officeDocument/2006/relationships/oleObject" Target="embeddings/oleObject72.bin"/><Relationship Id="rId198" Type="http://schemas.openxmlformats.org/officeDocument/2006/relationships/oleObject" Target="embeddings/oleObject93.bin"/><Relationship Id="rId321" Type="http://schemas.openxmlformats.org/officeDocument/2006/relationships/oleObject" Target="embeddings/oleObject146.bin"/><Relationship Id="rId363" Type="http://schemas.openxmlformats.org/officeDocument/2006/relationships/oleObject" Target="embeddings/oleObject158.bin"/><Relationship Id="rId419" Type="http://schemas.openxmlformats.org/officeDocument/2006/relationships/oleObject" Target="embeddings/oleObject184.bin"/><Relationship Id="rId223" Type="http://schemas.openxmlformats.org/officeDocument/2006/relationships/image" Target="media/image110.png"/><Relationship Id="rId430" Type="http://schemas.openxmlformats.org/officeDocument/2006/relationships/image" Target="media/image228.emf"/><Relationship Id="rId18" Type="http://schemas.openxmlformats.org/officeDocument/2006/relationships/oleObject" Target="embeddings/oleObject6.bin"/><Relationship Id="rId265" Type="http://schemas.openxmlformats.org/officeDocument/2006/relationships/image" Target="media/image134.wmf"/><Relationship Id="rId50" Type="http://schemas.openxmlformats.org/officeDocument/2006/relationships/oleObject" Target="embeddings/oleObject22.bin"/><Relationship Id="rId104" Type="http://schemas.openxmlformats.org/officeDocument/2006/relationships/oleObject" Target="embeddings/oleObject46.bin"/><Relationship Id="rId125" Type="http://schemas.openxmlformats.org/officeDocument/2006/relationships/image" Target="media/image61.wmf"/><Relationship Id="rId146" Type="http://schemas.openxmlformats.org/officeDocument/2006/relationships/oleObject" Target="embeddings/oleObject67.bin"/><Relationship Id="rId167" Type="http://schemas.openxmlformats.org/officeDocument/2006/relationships/image" Target="media/image82.wmf"/><Relationship Id="rId188" Type="http://schemas.openxmlformats.org/officeDocument/2006/relationships/oleObject" Target="embeddings/oleObject88.bin"/><Relationship Id="rId311" Type="http://schemas.openxmlformats.org/officeDocument/2006/relationships/oleObject" Target="embeddings/oleObject141.bin"/><Relationship Id="rId332" Type="http://schemas.openxmlformats.org/officeDocument/2006/relationships/image" Target="media/image170.wmf"/><Relationship Id="rId353" Type="http://schemas.openxmlformats.org/officeDocument/2006/relationships/image" Target="media/image185.wmf"/><Relationship Id="rId374" Type="http://schemas.openxmlformats.org/officeDocument/2006/relationships/image" Target="media/image199.wmf"/><Relationship Id="rId395" Type="http://schemas.openxmlformats.org/officeDocument/2006/relationships/oleObject" Target="embeddings/oleObject172.bin"/><Relationship Id="rId409" Type="http://schemas.openxmlformats.org/officeDocument/2006/relationships/oleObject" Target="embeddings/oleObject179.bin"/><Relationship Id="rId71" Type="http://schemas.openxmlformats.org/officeDocument/2006/relationships/image" Target="media/image34.wmf"/><Relationship Id="rId92" Type="http://schemas.openxmlformats.org/officeDocument/2006/relationships/oleObject" Target="embeddings/oleObject41.bin"/><Relationship Id="rId213" Type="http://schemas.openxmlformats.org/officeDocument/2006/relationships/image" Target="media/image105.wmf"/><Relationship Id="rId234" Type="http://schemas.openxmlformats.org/officeDocument/2006/relationships/oleObject" Target="embeddings/__________Microsoft_Visio_2003-2010211111.vsd"/><Relationship Id="rId420" Type="http://schemas.openxmlformats.org/officeDocument/2006/relationships/image" Target="media/image222.wmf"/><Relationship Id="rId2" Type="http://schemas.openxmlformats.org/officeDocument/2006/relationships/styles" Target="styles.xml"/><Relationship Id="rId29" Type="http://schemas.openxmlformats.org/officeDocument/2006/relationships/image" Target="media/image14.wmf"/><Relationship Id="rId255" Type="http://schemas.openxmlformats.org/officeDocument/2006/relationships/oleObject" Target="embeddings/oleObject117.bin"/><Relationship Id="rId276" Type="http://schemas.openxmlformats.org/officeDocument/2006/relationships/image" Target="media/image140.wmf"/><Relationship Id="rId297" Type="http://schemas.openxmlformats.org/officeDocument/2006/relationships/oleObject" Target="embeddings/oleObject134.bin"/><Relationship Id="rId441" Type="http://schemas.openxmlformats.org/officeDocument/2006/relationships/image" Target="media/image236.emf"/><Relationship Id="rId40" Type="http://schemas.openxmlformats.org/officeDocument/2006/relationships/image" Target="media/image19.wmf"/><Relationship Id="rId115" Type="http://schemas.openxmlformats.org/officeDocument/2006/relationships/image" Target="media/image56.wmf"/><Relationship Id="rId136" Type="http://schemas.openxmlformats.org/officeDocument/2006/relationships/oleObject" Target="embeddings/oleObject62.bin"/><Relationship Id="rId157" Type="http://schemas.openxmlformats.org/officeDocument/2006/relationships/image" Target="media/image77.wmf"/><Relationship Id="rId178" Type="http://schemas.openxmlformats.org/officeDocument/2006/relationships/oleObject" Target="embeddings/oleObject83.bin"/><Relationship Id="rId301" Type="http://schemas.openxmlformats.org/officeDocument/2006/relationships/oleObject" Target="embeddings/oleObject136.bin"/><Relationship Id="rId322" Type="http://schemas.openxmlformats.org/officeDocument/2006/relationships/image" Target="media/image164.wmf"/><Relationship Id="rId343" Type="http://schemas.openxmlformats.org/officeDocument/2006/relationships/image" Target="media/image177.emf"/><Relationship Id="rId364" Type="http://schemas.openxmlformats.org/officeDocument/2006/relationships/image" Target="media/image192.emf"/><Relationship Id="rId61" Type="http://schemas.openxmlformats.org/officeDocument/2006/relationships/image" Target="media/image29.emf"/><Relationship Id="rId82" Type="http://schemas.openxmlformats.org/officeDocument/2006/relationships/oleObject" Target="embeddings/oleObject36.bin"/><Relationship Id="rId199" Type="http://schemas.openxmlformats.org/officeDocument/2006/relationships/image" Target="media/image98.wmf"/><Relationship Id="rId203" Type="http://schemas.openxmlformats.org/officeDocument/2006/relationships/image" Target="media/image100.wmf"/><Relationship Id="rId385" Type="http://schemas.openxmlformats.org/officeDocument/2006/relationships/oleObject" Target="embeddings/oleObject167.bin"/><Relationship Id="rId19" Type="http://schemas.openxmlformats.org/officeDocument/2006/relationships/image" Target="media/image9.wmf"/><Relationship Id="rId224" Type="http://schemas.openxmlformats.org/officeDocument/2006/relationships/image" Target="media/image111.png"/><Relationship Id="rId245" Type="http://schemas.openxmlformats.org/officeDocument/2006/relationships/oleObject" Target="embeddings/oleObject109.bin"/><Relationship Id="rId266" Type="http://schemas.openxmlformats.org/officeDocument/2006/relationships/oleObject" Target="embeddings/oleObject123.bin"/><Relationship Id="rId287" Type="http://schemas.openxmlformats.org/officeDocument/2006/relationships/oleObject" Target="embeddings/oleObject131.bin"/><Relationship Id="rId410" Type="http://schemas.openxmlformats.org/officeDocument/2006/relationships/image" Target="media/image217.wmf"/><Relationship Id="rId431" Type="http://schemas.openxmlformats.org/officeDocument/2006/relationships/oleObject" Target="embeddings/oleObject189.bin"/><Relationship Id="rId30" Type="http://schemas.openxmlformats.org/officeDocument/2006/relationships/oleObject" Target="embeddings/oleObject12.bin"/><Relationship Id="rId105" Type="http://schemas.openxmlformats.org/officeDocument/2006/relationships/image" Target="media/image51.wmf"/><Relationship Id="rId126" Type="http://schemas.openxmlformats.org/officeDocument/2006/relationships/oleObject" Target="embeddings/oleObject57.bin"/><Relationship Id="rId147" Type="http://schemas.openxmlformats.org/officeDocument/2006/relationships/image" Target="media/image72.wmf"/><Relationship Id="rId168" Type="http://schemas.openxmlformats.org/officeDocument/2006/relationships/oleObject" Target="embeddings/oleObject78.bin"/><Relationship Id="rId312" Type="http://schemas.openxmlformats.org/officeDocument/2006/relationships/image" Target="media/image159.wmf"/><Relationship Id="rId333" Type="http://schemas.openxmlformats.org/officeDocument/2006/relationships/oleObject" Target="embeddings/oleObject149.bin"/><Relationship Id="rId354" Type="http://schemas.openxmlformats.org/officeDocument/2006/relationships/oleObject" Target="embeddings/oleObject155.bin"/><Relationship Id="rId51" Type="http://schemas.openxmlformats.org/officeDocument/2006/relationships/image" Target="media/image24.wmf"/><Relationship Id="rId72" Type="http://schemas.openxmlformats.org/officeDocument/2006/relationships/oleObject" Target="embeddings/oleObject32.bin"/><Relationship Id="rId93" Type="http://schemas.openxmlformats.org/officeDocument/2006/relationships/image" Target="media/image45.wmf"/><Relationship Id="rId189" Type="http://schemas.openxmlformats.org/officeDocument/2006/relationships/image" Target="media/image93.wmf"/><Relationship Id="rId375" Type="http://schemas.openxmlformats.org/officeDocument/2006/relationships/oleObject" Target="embeddings/oleObject162.bin"/><Relationship Id="rId396" Type="http://schemas.openxmlformats.org/officeDocument/2006/relationships/image" Target="media/image210.wmf"/><Relationship Id="rId3" Type="http://schemas.openxmlformats.org/officeDocument/2006/relationships/settings" Target="settings.xml"/><Relationship Id="rId214" Type="http://schemas.openxmlformats.org/officeDocument/2006/relationships/oleObject" Target="embeddings/oleObject101.bin"/><Relationship Id="rId235" Type="http://schemas.openxmlformats.org/officeDocument/2006/relationships/image" Target="media/image121.png"/><Relationship Id="rId256" Type="http://schemas.openxmlformats.org/officeDocument/2006/relationships/oleObject" Target="embeddings/oleObject118.bin"/><Relationship Id="rId277" Type="http://schemas.openxmlformats.org/officeDocument/2006/relationships/oleObject" Target="embeddings/oleObject127.bin"/><Relationship Id="rId298" Type="http://schemas.openxmlformats.org/officeDocument/2006/relationships/image" Target="media/image152.wmf"/><Relationship Id="rId400" Type="http://schemas.openxmlformats.org/officeDocument/2006/relationships/image" Target="media/image212.wmf"/><Relationship Id="rId421" Type="http://schemas.openxmlformats.org/officeDocument/2006/relationships/oleObject" Target="embeddings/oleObject185.bin"/><Relationship Id="rId442" Type="http://schemas.openxmlformats.org/officeDocument/2006/relationships/image" Target="media/image237.emf"/><Relationship Id="rId116" Type="http://schemas.openxmlformats.org/officeDocument/2006/relationships/oleObject" Target="embeddings/oleObject52.bin"/><Relationship Id="rId137" Type="http://schemas.openxmlformats.org/officeDocument/2006/relationships/image" Target="media/image67.wmf"/><Relationship Id="rId158" Type="http://schemas.openxmlformats.org/officeDocument/2006/relationships/oleObject" Target="embeddings/oleObject73.bin"/><Relationship Id="rId302" Type="http://schemas.openxmlformats.org/officeDocument/2006/relationships/image" Target="media/image154.wmf"/><Relationship Id="rId323" Type="http://schemas.openxmlformats.org/officeDocument/2006/relationships/oleObject" Target="embeddings/oleObject147.bin"/><Relationship Id="rId344" Type="http://schemas.openxmlformats.org/officeDocument/2006/relationships/image" Target="media/image178.emf"/><Relationship Id="rId20" Type="http://schemas.openxmlformats.org/officeDocument/2006/relationships/oleObject" Target="embeddings/oleObject7.bin"/><Relationship Id="rId41" Type="http://schemas.openxmlformats.org/officeDocument/2006/relationships/oleObject" Target="embeddings/oleObject17.bin"/><Relationship Id="rId62" Type="http://schemas.openxmlformats.org/officeDocument/2006/relationships/package" Target="embeddings/_________Microsoft_Visio122.vsdx"/><Relationship Id="rId83" Type="http://schemas.openxmlformats.org/officeDocument/2006/relationships/image" Target="media/image40.wmf"/><Relationship Id="rId179" Type="http://schemas.openxmlformats.org/officeDocument/2006/relationships/image" Target="media/image88.wmf"/><Relationship Id="rId365" Type="http://schemas.openxmlformats.org/officeDocument/2006/relationships/image" Target="media/image193.emf"/><Relationship Id="rId386" Type="http://schemas.openxmlformats.org/officeDocument/2006/relationships/image" Target="media/image205.wmf"/><Relationship Id="rId190" Type="http://schemas.openxmlformats.org/officeDocument/2006/relationships/oleObject" Target="embeddings/oleObject89.bin"/><Relationship Id="rId204" Type="http://schemas.openxmlformats.org/officeDocument/2006/relationships/oleObject" Target="embeddings/oleObject96.bin"/><Relationship Id="rId225" Type="http://schemas.openxmlformats.org/officeDocument/2006/relationships/image" Target="media/image112.png"/><Relationship Id="rId246" Type="http://schemas.openxmlformats.org/officeDocument/2006/relationships/image" Target="media/image128.wmf"/><Relationship Id="rId267" Type="http://schemas.openxmlformats.org/officeDocument/2006/relationships/image" Target="media/image135.wmf"/><Relationship Id="rId288" Type="http://schemas.openxmlformats.org/officeDocument/2006/relationships/image" Target="media/image146.png"/><Relationship Id="rId411" Type="http://schemas.openxmlformats.org/officeDocument/2006/relationships/oleObject" Target="embeddings/oleObject180.bin"/><Relationship Id="rId432" Type="http://schemas.openxmlformats.org/officeDocument/2006/relationships/image" Target="media/image229.emf"/><Relationship Id="rId106" Type="http://schemas.openxmlformats.org/officeDocument/2006/relationships/oleObject" Target="embeddings/oleObject47.bin"/><Relationship Id="rId127" Type="http://schemas.openxmlformats.org/officeDocument/2006/relationships/image" Target="media/image62.wmf"/><Relationship Id="rId313" Type="http://schemas.openxmlformats.org/officeDocument/2006/relationships/oleObject" Target="embeddings/oleObject142.bin"/><Relationship Id="rId10" Type="http://schemas.openxmlformats.org/officeDocument/2006/relationships/oleObject" Target="embeddings/oleObject2.bin"/><Relationship Id="rId31" Type="http://schemas.openxmlformats.org/officeDocument/2006/relationships/image" Target="media/image15.emf"/><Relationship Id="rId52" Type="http://schemas.openxmlformats.org/officeDocument/2006/relationships/oleObject" Target="embeddings/oleObject23.bin"/><Relationship Id="rId73" Type="http://schemas.openxmlformats.org/officeDocument/2006/relationships/image" Target="media/image35.wmf"/><Relationship Id="rId94" Type="http://schemas.openxmlformats.org/officeDocument/2006/relationships/oleObject" Target="embeddings/oleObject42.bin"/><Relationship Id="rId148" Type="http://schemas.openxmlformats.org/officeDocument/2006/relationships/oleObject" Target="embeddings/oleObject68.bin"/><Relationship Id="rId169" Type="http://schemas.openxmlformats.org/officeDocument/2006/relationships/image" Target="media/image83.emf"/><Relationship Id="rId334" Type="http://schemas.openxmlformats.org/officeDocument/2006/relationships/image" Target="media/image171.wmf"/><Relationship Id="rId355" Type="http://schemas.openxmlformats.org/officeDocument/2006/relationships/image" Target="media/image186.wmf"/><Relationship Id="rId376" Type="http://schemas.openxmlformats.org/officeDocument/2006/relationships/image" Target="media/image200.wmf"/><Relationship Id="rId397" Type="http://schemas.openxmlformats.org/officeDocument/2006/relationships/oleObject" Target="embeddings/oleObject173.bin"/><Relationship Id="rId4" Type="http://schemas.openxmlformats.org/officeDocument/2006/relationships/webSettings" Target="webSettings.xml"/><Relationship Id="rId180" Type="http://schemas.openxmlformats.org/officeDocument/2006/relationships/oleObject" Target="embeddings/oleObject84.bin"/><Relationship Id="rId215" Type="http://schemas.openxmlformats.org/officeDocument/2006/relationships/image" Target="media/image106.wmf"/><Relationship Id="rId236" Type="http://schemas.openxmlformats.org/officeDocument/2006/relationships/image" Target="media/image122.png"/><Relationship Id="rId257" Type="http://schemas.openxmlformats.org/officeDocument/2006/relationships/image" Target="media/image130.wmf"/><Relationship Id="rId278" Type="http://schemas.openxmlformats.org/officeDocument/2006/relationships/image" Target="media/image141.wmf"/><Relationship Id="rId401" Type="http://schemas.openxmlformats.org/officeDocument/2006/relationships/oleObject" Target="embeddings/oleObject175.bin"/><Relationship Id="rId422" Type="http://schemas.openxmlformats.org/officeDocument/2006/relationships/image" Target="media/image223.wmf"/><Relationship Id="rId443" Type="http://schemas.openxmlformats.org/officeDocument/2006/relationships/image" Target="media/image238.emf"/><Relationship Id="rId303" Type="http://schemas.openxmlformats.org/officeDocument/2006/relationships/oleObject" Target="embeddings/oleObject137.bin"/><Relationship Id="rId42" Type="http://schemas.openxmlformats.org/officeDocument/2006/relationships/image" Target="media/image20.wmf"/><Relationship Id="rId84" Type="http://schemas.openxmlformats.org/officeDocument/2006/relationships/oleObject" Target="embeddings/oleObject37.bin"/><Relationship Id="rId138" Type="http://schemas.openxmlformats.org/officeDocument/2006/relationships/oleObject" Target="embeddings/oleObject63.bin"/><Relationship Id="rId345" Type="http://schemas.openxmlformats.org/officeDocument/2006/relationships/image" Target="media/image179.emf"/><Relationship Id="rId387" Type="http://schemas.openxmlformats.org/officeDocument/2006/relationships/oleObject" Target="embeddings/oleObject168.bin"/><Relationship Id="rId191" Type="http://schemas.openxmlformats.org/officeDocument/2006/relationships/image" Target="media/image94.wmf"/><Relationship Id="rId205" Type="http://schemas.openxmlformats.org/officeDocument/2006/relationships/image" Target="media/image101.wmf"/><Relationship Id="rId247" Type="http://schemas.openxmlformats.org/officeDocument/2006/relationships/oleObject" Target="embeddings/oleObject110.bin"/><Relationship Id="rId412" Type="http://schemas.openxmlformats.org/officeDocument/2006/relationships/image" Target="media/image218.wmf"/><Relationship Id="rId107" Type="http://schemas.openxmlformats.org/officeDocument/2006/relationships/image" Target="media/image52.wmf"/><Relationship Id="rId289" Type="http://schemas.openxmlformats.org/officeDocument/2006/relationships/image" Target="media/image147.png"/><Relationship Id="rId11" Type="http://schemas.openxmlformats.org/officeDocument/2006/relationships/image" Target="media/image5.wmf"/><Relationship Id="rId53" Type="http://schemas.openxmlformats.org/officeDocument/2006/relationships/image" Target="media/image25.wmf"/><Relationship Id="rId149" Type="http://schemas.openxmlformats.org/officeDocument/2006/relationships/image" Target="media/image73.wmf"/><Relationship Id="rId314" Type="http://schemas.openxmlformats.org/officeDocument/2006/relationships/image" Target="media/image160.wmf"/><Relationship Id="rId356" Type="http://schemas.openxmlformats.org/officeDocument/2006/relationships/oleObject" Target="embeddings/oleObject156.bin"/><Relationship Id="rId398" Type="http://schemas.openxmlformats.org/officeDocument/2006/relationships/image" Target="media/image211.wmf"/><Relationship Id="rId95" Type="http://schemas.openxmlformats.org/officeDocument/2006/relationships/image" Target="media/image46.emf"/><Relationship Id="rId160" Type="http://schemas.openxmlformats.org/officeDocument/2006/relationships/oleObject" Target="embeddings/oleObject74.bin"/><Relationship Id="rId216" Type="http://schemas.openxmlformats.org/officeDocument/2006/relationships/oleObject" Target="embeddings/oleObject102.bin"/><Relationship Id="rId423" Type="http://schemas.openxmlformats.org/officeDocument/2006/relationships/oleObject" Target="embeddings/oleObject186.bin"/><Relationship Id="rId258" Type="http://schemas.openxmlformats.org/officeDocument/2006/relationships/oleObject" Target="embeddings/oleObject119.bin"/><Relationship Id="rId22" Type="http://schemas.openxmlformats.org/officeDocument/2006/relationships/oleObject" Target="embeddings/oleObject8.bin"/><Relationship Id="rId64" Type="http://schemas.openxmlformats.org/officeDocument/2006/relationships/oleObject" Target="embeddings/oleObject28.bin"/><Relationship Id="rId118" Type="http://schemas.openxmlformats.org/officeDocument/2006/relationships/oleObject" Target="embeddings/oleObject53.bin"/><Relationship Id="rId325" Type="http://schemas.openxmlformats.org/officeDocument/2006/relationships/oleObject" Target="embeddings/oleObject148.bin"/><Relationship Id="rId367" Type="http://schemas.openxmlformats.org/officeDocument/2006/relationships/image" Target="media/image195.wmf"/><Relationship Id="rId171" Type="http://schemas.openxmlformats.org/officeDocument/2006/relationships/image" Target="media/image84.wmf"/><Relationship Id="rId227" Type="http://schemas.openxmlformats.org/officeDocument/2006/relationships/image" Target="media/image114.png"/><Relationship Id="rId269" Type="http://schemas.openxmlformats.org/officeDocument/2006/relationships/image" Target="media/image136.wmf"/><Relationship Id="rId434" Type="http://schemas.openxmlformats.org/officeDocument/2006/relationships/image" Target="media/image231.emf"/><Relationship Id="rId33" Type="http://schemas.openxmlformats.org/officeDocument/2006/relationships/image" Target="media/image16.wmf"/><Relationship Id="rId129" Type="http://schemas.openxmlformats.org/officeDocument/2006/relationships/image" Target="media/image63.wmf"/><Relationship Id="rId280" Type="http://schemas.openxmlformats.org/officeDocument/2006/relationships/image" Target="media/image142.emf"/><Relationship Id="rId336" Type="http://schemas.openxmlformats.org/officeDocument/2006/relationships/image" Target="media/image172.emf"/><Relationship Id="rId75" Type="http://schemas.openxmlformats.org/officeDocument/2006/relationships/image" Target="media/image36.wmf"/><Relationship Id="rId140" Type="http://schemas.openxmlformats.org/officeDocument/2006/relationships/oleObject" Target="embeddings/oleObject64.bin"/><Relationship Id="rId182" Type="http://schemas.openxmlformats.org/officeDocument/2006/relationships/oleObject" Target="embeddings/oleObject85.bin"/><Relationship Id="rId378" Type="http://schemas.openxmlformats.org/officeDocument/2006/relationships/image" Target="media/image201.wmf"/><Relationship Id="rId403" Type="http://schemas.openxmlformats.org/officeDocument/2006/relationships/oleObject" Target="embeddings/oleObject176.bin"/><Relationship Id="rId6" Type="http://schemas.openxmlformats.org/officeDocument/2006/relationships/image" Target="media/image2.jpeg"/><Relationship Id="rId238" Type="http://schemas.openxmlformats.org/officeDocument/2006/relationships/image" Target="media/image124.wmf"/><Relationship Id="rId445" Type="http://schemas.openxmlformats.org/officeDocument/2006/relationships/oleObject" Target="embeddings/oleObject192.bin"/><Relationship Id="rId291" Type="http://schemas.openxmlformats.org/officeDocument/2006/relationships/oleObject" Target="embeddings/oleObject132.bin"/><Relationship Id="rId305" Type="http://schemas.openxmlformats.org/officeDocument/2006/relationships/oleObject" Target="embeddings/oleObject138.bin"/><Relationship Id="rId347" Type="http://schemas.openxmlformats.org/officeDocument/2006/relationships/oleObject" Target="embeddings/oleObject153.bin"/><Relationship Id="rId44" Type="http://schemas.openxmlformats.org/officeDocument/2006/relationships/image" Target="media/image21.wmf"/><Relationship Id="rId86" Type="http://schemas.openxmlformats.org/officeDocument/2006/relationships/oleObject" Target="embeddings/oleObject38.bin"/><Relationship Id="rId151" Type="http://schemas.openxmlformats.org/officeDocument/2006/relationships/image" Target="media/image74.wmf"/><Relationship Id="rId389" Type="http://schemas.openxmlformats.org/officeDocument/2006/relationships/oleObject" Target="embeddings/oleObject169.bin"/><Relationship Id="rId193" Type="http://schemas.openxmlformats.org/officeDocument/2006/relationships/image" Target="media/image95.wmf"/><Relationship Id="rId207" Type="http://schemas.openxmlformats.org/officeDocument/2006/relationships/image" Target="media/image102.wmf"/><Relationship Id="rId249" Type="http://schemas.openxmlformats.org/officeDocument/2006/relationships/oleObject" Target="embeddings/oleObject111.bin"/><Relationship Id="rId414" Type="http://schemas.openxmlformats.org/officeDocument/2006/relationships/image" Target="media/image219.wmf"/><Relationship Id="rId13" Type="http://schemas.openxmlformats.org/officeDocument/2006/relationships/image" Target="media/image6.wmf"/><Relationship Id="rId109" Type="http://schemas.openxmlformats.org/officeDocument/2006/relationships/image" Target="media/image53.wmf"/><Relationship Id="rId260" Type="http://schemas.openxmlformats.org/officeDocument/2006/relationships/oleObject" Target="embeddings/oleObject120.bin"/><Relationship Id="rId316" Type="http://schemas.openxmlformats.org/officeDocument/2006/relationships/image" Target="media/image161.wmf"/><Relationship Id="rId55" Type="http://schemas.openxmlformats.org/officeDocument/2006/relationships/image" Target="media/image26.wmf"/><Relationship Id="rId97" Type="http://schemas.openxmlformats.org/officeDocument/2006/relationships/image" Target="media/image47.wmf"/><Relationship Id="rId120" Type="http://schemas.openxmlformats.org/officeDocument/2006/relationships/oleObject" Target="embeddings/oleObject54.bin"/><Relationship Id="rId358" Type="http://schemas.openxmlformats.org/officeDocument/2006/relationships/image" Target="media/image188.emf"/><Relationship Id="rId162" Type="http://schemas.openxmlformats.org/officeDocument/2006/relationships/oleObject" Target="embeddings/oleObject75.bin"/><Relationship Id="rId218" Type="http://schemas.openxmlformats.org/officeDocument/2006/relationships/oleObject" Target="embeddings/oleObject103.bin"/><Relationship Id="rId425" Type="http://schemas.openxmlformats.org/officeDocument/2006/relationships/oleObject" Target="embeddings/oleObject187.bin"/><Relationship Id="rId271" Type="http://schemas.openxmlformats.org/officeDocument/2006/relationships/image" Target="media/image137.wmf"/><Relationship Id="rId24" Type="http://schemas.openxmlformats.org/officeDocument/2006/relationships/oleObject" Target="embeddings/oleObject9.bin"/><Relationship Id="rId66" Type="http://schemas.openxmlformats.org/officeDocument/2006/relationships/oleObject" Target="embeddings/oleObject29.bin"/><Relationship Id="rId131" Type="http://schemas.openxmlformats.org/officeDocument/2006/relationships/image" Target="media/image64.wmf"/><Relationship Id="rId327" Type="http://schemas.openxmlformats.org/officeDocument/2006/relationships/image" Target="media/image166.emf"/><Relationship Id="rId369" Type="http://schemas.openxmlformats.org/officeDocument/2006/relationships/image" Target="media/image196.wmf"/><Relationship Id="rId173" Type="http://schemas.openxmlformats.org/officeDocument/2006/relationships/image" Target="media/image85.wmf"/><Relationship Id="rId229" Type="http://schemas.openxmlformats.org/officeDocument/2006/relationships/image" Target="media/image116.png"/><Relationship Id="rId380" Type="http://schemas.openxmlformats.org/officeDocument/2006/relationships/image" Target="media/image202.wmf"/><Relationship Id="rId436" Type="http://schemas.openxmlformats.org/officeDocument/2006/relationships/oleObject" Target="embeddings/oleObject190.bin"/><Relationship Id="rId240" Type="http://schemas.openxmlformats.org/officeDocument/2006/relationships/image" Target="media/image125.wmf"/><Relationship Id="rId35" Type="http://schemas.openxmlformats.org/officeDocument/2006/relationships/image" Target="media/image17.wmf"/><Relationship Id="rId77" Type="http://schemas.openxmlformats.org/officeDocument/2006/relationships/image" Target="media/image37.emf"/><Relationship Id="rId100" Type="http://schemas.openxmlformats.org/officeDocument/2006/relationships/oleObject" Target="embeddings/oleObject44.bin"/><Relationship Id="rId282" Type="http://schemas.openxmlformats.org/officeDocument/2006/relationships/image" Target="media/image143.wmf"/><Relationship Id="rId338" Type="http://schemas.openxmlformats.org/officeDocument/2006/relationships/image" Target="media/image174.emf"/><Relationship Id="rId8" Type="http://schemas.openxmlformats.org/officeDocument/2006/relationships/oleObject" Target="embeddings/oleObject1.bin"/><Relationship Id="rId142" Type="http://schemas.openxmlformats.org/officeDocument/2006/relationships/oleObject" Target="embeddings/oleObject65.bin"/><Relationship Id="rId184" Type="http://schemas.openxmlformats.org/officeDocument/2006/relationships/oleObject" Target="embeddings/oleObject86.bin"/><Relationship Id="rId391" Type="http://schemas.openxmlformats.org/officeDocument/2006/relationships/oleObject" Target="embeddings/oleObject170.bin"/><Relationship Id="rId405" Type="http://schemas.openxmlformats.org/officeDocument/2006/relationships/oleObject" Target="embeddings/oleObject177.bin"/><Relationship Id="rId447" Type="http://schemas.openxmlformats.org/officeDocument/2006/relationships/hyperlink" Target="http://www.boschrexroth.com/dcc/Vornavigation/Vornavi.cfm?Language=EN&amp;VHist=g97568,g96067&amp;PageID=g96269" TargetMode="External"/><Relationship Id="rId251" Type="http://schemas.openxmlformats.org/officeDocument/2006/relationships/oleObject" Target="embeddings/oleObject113.bin"/><Relationship Id="rId46" Type="http://schemas.openxmlformats.org/officeDocument/2006/relationships/oleObject" Target="embeddings/oleObject20.bin"/><Relationship Id="rId293" Type="http://schemas.openxmlformats.org/officeDocument/2006/relationships/oleObject" Target="embeddings/oleObject133.bin"/><Relationship Id="rId307" Type="http://schemas.openxmlformats.org/officeDocument/2006/relationships/oleObject" Target="embeddings/oleObject139.bin"/><Relationship Id="rId349" Type="http://schemas.openxmlformats.org/officeDocument/2006/relationships/oleObject" Target="embeddings/oleObject154.bin"/><Relationship Id="rId88" Type="http://schemas.openxmlformats.org/officeDocument/2006/relationships/oleObject" Target="embeddings/oleObject39.bin"/><Relationship Id="rId111" Type="http://schemas.openxmlformats.org/officeDocument/2006/relationships/image" Target="media/image54.wmf"/><Relationship Id="rId153" Type="http://schemas.openxmlformats.org/officeDocument/2006/relationships/image" Target="media/image75.wmf"/><Relationship Id="rId195" Type="http://schemas.openxmlformats.org/officeDocument/2006/relationships/image" Target="media/image96.wmf"/><Relationship Id="rId209" Type="http://schemas.openxmlformats.org/officeDocument/2006/relationships/image" Target="media/image103.wmf"/><Relationship Id="rId360" Type="http://schemas.openxmlformats.org/officeDocument/2006/relationships/image" Target="media/image190.wmf"/><Relationship Id="rId416" Type="http://schemas.openxmlformats.org/officeDocument/2006/relationships/image" Target="media/image220.wmf"/><Relationship Id="rId220" Type="http://schemas.openxmlformats.org/officeDocument/2006/relationships/oleObject" Target="embeddings/oleObject104.bin"/><Relationship Id="rId15" Type="http://schemas.openxmlformats.org/officeDocument/2006/relationships/image" Target="media/image7.wmf"/><Relationship Id="rId57" Type="http://schemas.openxmlformats.org/officeDocument/2006/relationships/image" Target="media/image27.wmf"/><Relationship Id="rId262" Type="http://schemas.openxmlformats.org/officeDocument/2006/relationships/oleObject" Target="embeddings/oleObject121.bin"/><Relationship Id="rId318" Type="http://schemas.openxmlformats.org/officeDocument/2006/relationships/image" Target="media/image162.wmf"/><Relationship Id="rId99" Type="http://schemas.openxmlformats.org/officeDocument/2006/relationships/image" Target="media/image48.wmf"/><Relationship Id="rId122" Type="http://schemas.openxmlformats.org/officeDocument/2006/relationships/oleObject" Target="embeddings/oleObject55.bin"/><Relationship Id="rId164" Type="http://schemas.openxmlformats.org/officeDocument/2006/relationships/oleObject" Target="embeddings/oleObject76.bin"/><Relationship Id="rId371" Type="http://schemas.openxmlformats.org/officeDocument/2006/relationships/image" Target="media/image197.emf"/><Relationship Id="rId427" Type="http://schemas.openxmlformats.org/officeDocument/2006/relationships/oleObject" Target="embeddings/oleObject188.bin"/><Relationship Id="rId26" Type="http://schemas.openxmlformats.org/officeDocument/2006/relationships/oleObject" Target="embeddings/oleObject10.bin"/><Relationship Id="rId231" Type="http://schemas.openxmlformats.org/officeDocument/2006/relationships/image" Target="media/image118.png"/><Relationship Id="rId273" Type="http://schemas.openxmlformats.org/officeDocument/2006/relationships/image" Target="media/image138.emf"/><Relationship Id="rId329" Type="http://schemas.openxmlformats.org/officeDocument/2006/relationships/image" Target="media/image167.emf"/><Relationship Id="rId68" Type="http://schemas.openxmlformats.org/officeDocument/2006/relationships/oleObject" Target="embeddings/oleObject30.bin"/><Relationship Id="rId133" Type="http://schemas.openxmlformats.org/officeDocument/2006/relationships/image" Target="media/image65.wmf"/><Relationship Id="rId175" Type="http://schemas.openxmlformats.org/officeDocument/2006/relationships/image" Target="media/image86.wmf"/><Relationship Id="rId340" Type="http://schemas.openxmlformats.org/officeDocument/2006/relationships/oleObject" Target="embeddings/oleObject151.bin"/><Relationship Id="rId200" Type="http://schemas.openxmlformats.org/officeDocument/2006/relationships/oleObject" Target="embeddings/oleObject94.bin"/><Relationship Id="rId382" Type="http://schemas.openxmlformats.org/officeDocument/2006/relationships/image" Target="media/image203.wmf"/><Relationship Id="rId438" Type="http://schemas.openxmlformats.org/officeDocument/2006/relationships/image" Target="media/image234.emf"/><Relationship Id="rId242" Type="http://schemas.openxmlformats.org/officeDocument/2006/relationships/image" Target="media/image126.wmf"/><Relationship Id="rId284" Type="http://schemas.openxmlformats.org/officeDocument/2006/relationships/image" Target="media/image144.wmf"/><Relationship Id="rId37" Type="http://schemas.openxmlformats.org/officeDocument/2006/relationships/image" Target="media/image18.wmf"/><Relationship Id="rId79" Type="http://schemas.openxmlformats.org/officeDocument/2006/relationships/image" Target="media/image38.wmf"/><Relationship Id="rId102" Type="http://schemas.openxmlformats.org/officeDocument/2006/relationships/oleObject" Target="embeddings/oleObject45.bin"/><Relationship Id="rId144" Type="http://schemas.openxmlformats.org/officeDocument/2006/relationships/oleObject" Target="embeddings/oleObject66.bin"/><Relationship Id="rId90" Type="http://schemas.openxmlformats.org/officeDocument/2006/relationships/oleObject" Target="embeddings/oleObject40.bin"/><Relationship Id="rId186" Type="http://schemas.openxmlformats.org/officeDocument/2006/relationships/oleObject" Target="embeddings/oleObject87.bin"/><Relationship Id="rId351" Type="http://schemas.openxmlformats.org/officeDocument/2006/relationships/image" Target="media/image183.emf"/><Relationship Id="rId393" Type="http://schemas.openxmlformats.org/officeDocument/2006/relationships/oleObject" Target="embeddings/oleObject171.bin"/><Relationship Id="rId407" Type="http://schemas.openxmlformats.org/officeDocument/2006/relationships/oleObject" Target="embeddings/oleObject178.bin"/><Relationship Id="rId449" Type="http://schemas.openxmlformats.org/officeDocument/2006/relationships/fontTable" Target="fontTable.xml"/><Relationship Id="rId211" Type="http://schemas.openxmlformats.org/officeDocument/2006/relationships/image" Target="media/image104.wmf"/><Relationship Id="rId253" Type="http://schemas.openxmlformats.org/officeDocument/2006/relationships/oleObject" Target="embeddings/oleObject115.bin"/><Relationship Id="rId295" Type="http://schemas.openxmlformats.org/officeDocument/2006/relationships/oleObject" Target="embeddings/__________Microsoft_Visio_2003-20101188444.vsd"/><Relationship Id="rId309" Type="http://schemas.openxmlformats.org/officeDocument/2006/relationships/oleObject" Target="embeddings/oleObject140.bin"/><Relationship Id="rId48" Type="http://schemas.openxmlformats.org/officeDocument/2006/relationships/oleObject" Target="embeddings/oleObject21.bin"/><Relationship Id="rId113" Type="http://schemas.openxmlformats.org/officeDocument/2006/relationships/image" Target="media/image55.wmf"/><Relationship Id="rId320" Type="http://schemas.openxmlformats.org/officeDocument/2006/relationships/image" Target="media/image163.wmf"/><Relationship Id="rId155" Type="http://schemas.openxmlformats.org/officeDocument/2006/relationships/image" Target="media/image76.wmf"/><Relationship Id="rId197" Type="http://schemas.openxmlformats.org/officeDocument/2006/relationships/image" Target="media/image97.wmf"/><Relationship Id="rId362" Type="http://schemas.openxmlformats.org/officeDocument/2006/relationships/image" Target="media/image191.wmf"/><Relationship Id="rId418" Type="http://schemas.openxmlformats.org/officeDocument/2006/relationships/image" Target="media/image221.wmf"/><Relationship Id="rId222" Type="http://schemas.openxmlformats.org/officeDocument/2006/relationships/oleObject" Target="embeddings/oleObject105.bin"/><Relationship Id="rId264" Type="http://schemas.openxmlformats.org/officeDocument/2006/relationships/oleObject" Target="embeddings/oleObject122.bin"/><Relationship Id="rId17" Type="http://schemas.openxmlformats.org/officeDocument/2006/relationships/image" Target="media/image8.wmf"/><Relationship Id="rId59" Type="http://schemas.openxmlformats.org/officeDocument/2006/relationships/image" Target="media/image28.wmf"/><Relationship Id="rId124" Type="http://schemas.openxmlformats.org/officeDocument/2006/relationships/oleObject" Target="embeddings/oleObject56.bin"/><Relationship Id="rId70" Type="http://schemas.openxmlformats.org/officeDocument/2006/relationships/oleObject" Target="embeddings/oleObject31.bin"/><Relationship Id="rId166" Type="http://schemas.openxmlformats.org/officeDocument/2006/relationships/oleObject" Target="embeddings/oleObject77.bin"/><Relationship Id="rId331" Type="http://schemas.openxmlformats.org/officeDocument/2006/relationships/image" Target="media/image169.emf"/><Relationship Id="rId373" Type="http://schemas.openxmlformats.org/officeDocument/2006/relationships/oleObject" Target="embeddings/oleObject161.bin"/><Relationship Id="rId429" Type="http://schemas.openxmlformats.org/officeDocument/2006/relationships/image" Target="media/image227.emf"/><Relationship Id="rId1" Type="http://schemas.openxmlformats.org/officeDocument/2006/relationships/numbering" Target="numbering.xml"/><Relationship Id="rId233" Type="http://schemas.openxmlformats.org/officeDocument/2006/relationships/image" Target="media/image120.emf"/><Relationship Id="rId440" Type="http://schemas.openxmlformats.org/officeDocument/2006/relationships/oleObject" Target="embeddings/oleObject191.bin"/><Relationship Id="rId28" Type="http://schemas.openxmlformats.org/officeDocument/2006/relationships/oleObject" Target="embeddings/oleObject11.bin"/><Relationship Id="rId275" Type="http://schemas.openxmlformats.org/officeDocument/2006/relationships/image" Target="media/image139.emf"/><Relationship Id="rId300" Type="http://schemas.openxmlformats.org/officeDocument/2006/relationships/image" Target="media/image153.wmf"/><Relationship Id="rId81" Type="http://schemas.openxmlformats.org/officeDocument/2006/relationships/image" Target="media/image39.wmf"/><Relationship Id="rId135" Type="http://schemas.openxmlformats.org/officeDocument/2006/relationships/image" Target="media/image66.wmf"/><Relationship Id="rId177" Type="http://schemas.openxmlformats.org/officeDocument/2006/relationships/image" Target="media/image87.wmf"/><Relationship Id="rId342" Type="http://schemas.openxmlformats.org/officeDocument/2006/relationships/oleObject" Target="embeddings/oleObject152.bin"/><Relationship Id="rId384" Type="http://schemas.openxmlformats.org/officeDocument/2006/relationships/image" Target="media/image204.wmf"/><Relationship Id="rId202" Type="http://schemas.openxmlformats.org/officeDocument/2006/relationships/oleObject" Target="embeddings/oleObject95.bin"/><Relationship Id="rId244" Type="http://schemas.openxmlformats.org/officeDocument/2006/relationships/image" Target="media/image127.wmf"/><Relationship Id="rId39" Type="http://schemas.openxmlformats.org/officeDocument/2006/relationships/oleObject" Target="embeddings/oleObject16.bin"/><Relationship Id="rId286" Type="http://schemas.openxmlformats.org/officeDocument/2006/relationships/image" Target="media/image145.wmf"/><Relationship Id="rId4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81</Pages>
  <Words>14053</Words>
  <Characters>80104</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cp:revision>
  <dcterms:created xsi:type="dcterms:W3CDTF">2018-12-10T08:30:00Z</dcterms:created>
  <dcterms:modified xsi:type="dcterms:W3CDTF">2018-12-10T08:31:00Z</dcterms:modified>
</cp:coreProperties>
</file>